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AACC0" w14:textId="15BB3F75" w:rsidR="00E9078C" w:rsidRDefault="00E9078C" w:rsidP="00E9078C">
      <w:pPr>
        <w:suppressLineNumbers/>
        <w:rPr>
          <w:rFonts w:ascii="Arial" w:hAnsi="Arial" w:cs="Arial"/>
          <w:b/>
          <w:bCs/>
          <w:sz w:val="32"/>
          <w:szCs w:val="32"/>
        </w:rPr>
      </w:pPr>
      <w:r>
        <w:rPr>
          <w:rFonts w:ascii="Arial" w:hAnsi="Arial" w:cs="Arial"/>
          <w:b/>
          <w:bCs/>
          <w:sz w:val="32"/>
          <w:szCs w:val="32"/>
        </w:rPr>
        <w:t xml:space="preserve">Supplementary </w:t>
      </w:r>
      <w:r w:rsidR="00B05055">
        <w:rPr>
          <w:rFonts w:ascii="Arial" w:hAnsi="Arial" w:cs="Arial"/>
          <w:b/>
          <w:bCs/>
          <w:sz w:val="32"/>
          <w:szCs w:val="32"/>
        </w:rPr>
        <w:t>Figures and Tables</w:t>
      </w:r>
    </w:p>
    <w:p w14:paraId="56BD55A2" w14:textId="77777777" w:rsidR="00E9078C" w:rsidRPr="001E484E" w:rsidRDefault="00E9078C" w:rsidP="00E9078C">
      <w:pPr>
        <w:suppressLineNumbers/>
        <w:rPr>
          <w:rFonts w:ascii="Arial" w:hAnsi="Arial" w:cs="Arial"/>
          <w:b/>
          <w:bCs/>
          <w:sz w:val="32"/>
          <w:szCs w:val="32"/>
        </w:rPr>
      </w:pPr>
    </w:p>
    <w:p w14:paraId="1C42F653" w14:textId="1B9EAF47" w:rsidR="00E9078C" w:rsidRPr="00054CEC" w:rsidRDefault="00054CEC" w:rsidP="00E9078C">
      <w:pPr>
        <w:rPr>
          <w:rFonts w:ascii="Arial" w:hAnsi="Arial" w:cs="Arial"/>
          <w:sz w:val="32"/>
          <w:szCs w:val="32"/>
        </w:rPr>
      </w:pPr>
      <w:bookmarkStart w:id="0" w:name="_Hlk178577029"/>
      <w:r w:rsidRPr="00054CEC">
        <w:rPr>
          <w:rFonts w:ascii="Arial" w:hAnsi="Arial" w:cs="Arial"/>
          <w:b/>
          <w:bCs/>
          <w:sz w:val="32"/>
          <w:szCs w:val="32"/>
        </w:rPr>
        <w:t xml:space="preserve">Supplementary </w:t>
      </w:r>
      <w:r w:rsidR="008A76D0">
        <w:rPr>
          <w:rFonts w:ascii="Arial" w:hAnsi="Arial" w:cs="Arial"/>
          <w:b/>
          <w:bCs/>
          <w:sz w:val="32"/>
          <w:szCs w:val="32"/>
        </w:rPr>
        <w:t>material</w:t>
      </w:r>
      <w:r w:rsidRPr="00054CEC">
        <w:rPr>
          <w:rFonts w:ascii="Arial" w:hAnsi="Arial" w:cs="Arial"/>
          <w:b/>
          <w:bCs/>
          <w:sz w:val="32"/>
          <w:szCs w:val="32"/>
        </w:rPr>
        <w:t xml:space="preserve"> to: </w:t>
      </w:r>
      <w:r w:rsidR="00566B48" w:rsidRPr="00566B48">
        <w:rPr>
          <w:rFonts w:ascii="Arial" w:hAnsi="Arial" w:cs="Arial"/>
          <w:sz w:val="32"/>
          <w:szCs w:val="32"/>
        </w:rPr>
        <w:t xml:space="preserve">Human activity during an extreme heatwave </w:t>
      </w:r>
      <w:r w:rsidR="00220751" w:rsidRPr="00220751">
        <w:rPr>
          <w:rFonts w:ascii="Arial" w:hAnsi="Arial" w:cs="Arial"/>
          <w:sz w:val="32"/>
          <w:szCs w:val="32"/>
        </w:rPr>
        <w:t xml:space="preserve">alters predator-prey activity and increases indirect fishing mortality </w:t>
      </w:r>
      <w:r w:rsidR="00566B48" w:rsidRPr="00566B48">
        <w:rPr>
          <w:rFonts w:ascii="Arial" w:hAnsi="Arial" w:cs="Arial"/>
          <w:sz w:val="32"/>
          <w:szCs w:val="32"/>
        </w:rPr>
        <w:t>in a ubiquitous nearshore system</w:t>
      </w:r>
    </w:p>
    <w:bookmarkEnd w:id="0"/>
    <w:p w14:paraId="4FF09ED9" w14:textId="77777777" w:rsidR="00E9078C" w:rsidRPr="001E484E" w:rsidRDefault="00E9078C" w:rsidP="00E9078C">
      <w:pPr>
        <w:suppressLineNumbers/>
        <w:rPr>
          <w:rFonts w:ascii="Arial" w:hAnsi="Arial" w:cs="Arial"/>
          <w:sz w:val="24"/>
          <w:szCs w:val="24"/>
        </w:rPr>
      </w:pPr>
    </w:p>
    <w:p w14:paraId="5D0ADCB9" w14:textId="77777777" w:rsidR="00E9078C" w:rsidRPr="001E484E" w:rsidRDefault="00E9078C" w:rsidP="00E9078C">
      <w:pPr>
        <w:rPr>
          <w:rFonts w:ascii="Arial" w:hAnsi="Arial" w:cs="Arial"/>
          <w:sz w:val="24"/>
          <w:szCs w:val="24"/>
        </w:rPr>
      </w:pPr>
      <w:bookmarkStart w:id="1" w:name="_Hlk178577106"/>
      <w:r w:rsidRPr="001E484E">
        <w:rPr>
          <w:rFonts w:ascii="Arial" w:hAnsi="Arial" w:cs="Arial"/>
          <w:sz w:val="24"/>
          <w:szCs w:val="24"/>
        </w:rPr>
        <w:t>Jeff C. Clements</w:t>
      </w:r>
      <w:r w:rsidRPr="001E484E">
        <w:rPr>
          <w:rFonts w:ascii="Arial" w:hAnsi="Arial" w:cs="Arial"/>
          <w:sz w:val="24"/>
          <w:szCs w:val="24"/>
          <w:vertAlign w:val="superscript"/>
        </w:rPr>
        <w:t>1,2</w:t>
      </w:r>
      <w:bookmarkStart w:id="2" w:name="_Hlk177971722"/>
      <w:r w:rsidRPr="001E484E">
        <w:rPr>
          <w:rFonts w:ascii="Arial" w:hAnsi="Arial" w:cs="Arial"/>
          <w:sz w:val="24"/>
          <w:szCs w:val="24"/>
        </w:rPr>
        <w:t>, Sarah Harrison</w:t>
      </w:r>
      <w:r w:rsidRPr="001E484E">
        <w:rPr>
          <w:rFonts w:ascii="Arial" w:hAnsi="Arial" w:cs="Arial"/>
          <w:sz w:val="24"/>
          <w:szCs w:val="24"/>
          <w:vertAlign w:val="superscript"/>
        </w:rPr>
        <w:t>1,2</w:t>
      </w:r>
      <w:r w:rsidRPr="001E484E">
        <w:rPr>
          <w:rFonts w:ascii="Arial" w:hAnsi="Arial" w:cs="Arial"/>
          <w:sz w:val="24"/>
          <w:szCs w:val="24"/>
        </w:rPr>
        <w:t>, Mylène Roussel</w:t>
      </w:r>
      <w:r w:rsidRPr="001E484E">
        <w:rPr>
          <w:rFonts w:ascii="Arial" w:hAnsi="Arial" w:cs="Arial"/>
          <w:sz w:val="24"/>
          <w:szCs w:val="24"/>
          <w:vertAlign w:val="superscript"/>
        </w:rPr>
        <w:t>1</w:t>
      </w:r>
      <w:r w:rsidRPr="001E484E">
        <w:rPr>
          <w:rFonts w:ascii="Arial" w:hAnsi="Arial" w:cs="Arial"/>
          <w:sz w:val="24"/>
          <w:szCs w:val="24"/>
        </w:rPr>
        <w:t>, Jillian Hunt</w:t>
      </w:r>
      <w:r w:rsidRPr="001E484E">
        <w:rPr>
          <w:rFonts w:ascii="Arial" w:hAnsi="Arial" w:cs="Arial"/>
          <w:sz w:val="24"/>
          <w:szCs w:val="24"/>
          <w:vertAlign w:val="superscript"/>
        </w:rPr>
        <w:t>1</w:t>
      </w:r>
      <w:r w:rsidRPr="001E484E">
        <w:rPr>
          <w:rFonts w:ascii="Arial" w:hAnsi="Arial" w:cs="Arial"/>
          <w:sz w:val="24"/>
          <w:szCs w:val="24"/>
        </w:rPr>
        <w:t>, Brooke-Lyn Power</w:t>
      </w:r>
      <w:r w:rsidRPr="001E484E">
        <w:rPr>
          <w:rFonts w:ascii="Arial" w:hAnsi="Arial" w:cs="Arial"/>
          <w:sz w:val="24"/>
          <w:szCs w:val="24"/>
          <w:vertAlign w:val="superscript"/>
        </w:rPr>
        <w:t>1,2</w:t>
      </w:r>
      <w:r w:rsidRPr="001E484E">
        <w:rPr>
          <w:rFonts w:ascii="Arial" w:hAnsi="Arial" w:cs="Arial"/>
          <w:sz w:val="24"/>
          <w:szCs w:val="24"/>
        </w:rPr>
        <w:t>, Rémi Sonier</w:t>
      </w:r>
      <w:r w:rsidRPr="001E484E">
        <w:rPr>
          <w:rFonts w:ascii="Arial" w:hAnsi="Arial" w:cs="Arial"/>
          <w:sz w:val="24"/>
          <w:szCs w:val="24"/>
          <w:vertAlign w:val="superscript"/>
        </w:rPr>
        <w:t>1</w:t>
      </w:r>
      <w:r w:rsidRPr="001E484E">
        <w:rPr>
          <w:rFonts w:ascii="Arial" w:hAnsi="Arial" w:cs="Arial"/>
          <w:sz w:val="24"/>
          <w:szCs w:val="24"/>
        </w:rPr>
        <w:t xml:space="preserve"> </w:t>
      </w:r>
      <w:bookmarkEnd w:id="2"/>
    </w:p>
    <w:p w14:paraId="04C282A6" w14:textId="77777777" w:rsidR="00E9078C" w:rsidRPr="001E484E" w:rsidRDefault="00E9078C" w:rsidP="00E9078C">
      <w:pPr>
        <w:suppressLineNumbers/>
        <w:rPr>
          <w:rFonts w:ascii="Arial" w:hAnsi="Arial" w:cs="Arial"/>
          <w:i/>
          <w:iCs/>
          <w:sz w:val="20"/>
          <w:szCs w:val="20"/>
        </w:rPr>
      </w:pPr>
    </w:p>
    <w:p w14:paraId="351ABAD3" w14:textId="77777777" w:rsidR="00E9078C" w:rsidRPr="001E484E" w:rsidRDefault="00E9078C" w:rsidP="00E9078C">
      <w:pPr>
        <w:tabs>
          <w:tab w:val="left" w:pos="180"/>
        </w:tabs>
        <w:ind w:left="90" w:hanging="90"/>
        <w:rPr>
          <w:rFonts w:ascii="Arial" w:hAnsi="Arial" w:cs="Arial"/>
          <w:i/>
          <w:iCs/>
          <w:sz w:val="20"/>
          <w:szCs w:val="20"/>
        </w:rPr>
      </w:pPr>
      <w:bookmarkStart w:id="3" w:name="_Hlk177971748"/>
      <w:r w:rsidRPr="001E484E">
        <w:rPr>
          <w:rFonts w:ascii="Arial" w:hAnsi="Arial" w:cs="Arial"/>
          <w:i/>
          <w:iCs/>
          <w:sz w:val="20"/>
          <w:szCs w:val="20"/>
          <w:vertAlign w:val="superscript"/>
        </w:rPr>
        <w:t>1</w:t>
      </w:r>
      <w:r w:rsidRPr="001E484E">
        <w:rPr>
          <w:rFonts w:ascii="Arial" w:hAnsi="Arial" w:cs="Arial"/>
          <w:i/>
          <w:iCs/>
          <w:sz w:val="20"/>
          <w:szCs w:val="20"/>
          <w:vertAlign w:val="superscript"/>
        </w:rPr>
        <w:tab/>
      </w:r>
      <w:r w:rsidRPr="001E484E">
        <w:rPr>
          <w:rFonts w:ascii="Arial" w:hAnsi="Arial" w:cs="Arial"/>
          <w:i/>
          <w:iCs/>
          <w:sz w:val="20"/>
          <w:szCs w:val="20"/>
          <w:vertAlign w:val="superscript"/>
        </w:rPr>
        <w:tab/>
      </w:r>
      <w:r w:rsidRPr="001E484E">
        <w:rPr>
          <w:rFonts w:ascii="Arial" w:hAnsi="Arial" w:cs="Arial"/>
          <w:i/>
          <w:iCs/>
          <w:sz w:val="20"/>
          <w:szCs w:val="20"/>
        </w:rPr>
        <w:t>Fisheries and Oceans Canada, 343 Université Ave., Moncton, NB E1C 9B6, Canada</w:t>
      </w:r>
    </w:p>
    <w:p w14:paraId="5D7E040C" w14:textId="1ACC0AE8" w:rsidR="00E9078C" w:rsidRPr="001E484E" w:rsidRDefault="00E9078C" w:rsidP="00E9078C">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 xml:space="preserve">University of New Brunswick, </w:t>
      </w:r>
      <w:r w:rsidR="00C5409A" w:rsidRPr="001E484E">
        <w:rPr>
          <w:rFonts w:ascii="Arial" w:hAnsi="Arial" w:cs="Arial"/>
          <w:i/>
          <w:iCs/>
          <w:sz w:val="20"/>
          <w:szCs w:val="20"/>
        </w:rPr>
        <w:t xml:space="preserve">Department of Biological Sciences, </w:t>
      </w:r>
      <w:r w:rsidRPr="001E484E">
        <w:rPr>
          <w:rFonts w:ascii="Arial" w:hAnsi="Arial" w:cs="Arial"/>
          <w:i/>
          <w:iCs/>
          <w:sz w:val="20"/>
          <w:szCs w:val="20"/>
        </w:rPr>
        <w:t>100 Tucker Park Rd., Saint John, NB E2L 4L5, Canada</w:t>
      </w:r>
      <w:bookmarkEnd w:id="1"/>
    </w:p>
    <w:bookmarkEnd w:id="3"/>
    <w:p w14:paraId="466E2091" w14:textId="77777777" w:rsidR="00E9078C" w:rsidRPr="001E484E" w:rsidRDefault="00E9078C" w:rsidP="00E9078C">
      <w:pPr>
        <w:suppressLineNumbers/>
        <w:rPr>
          <w:rFonts w:ascii="Arial" w:hAnsi="Arial" w:cs="Arial"/>
          <w:b/>
          <w:bCs/>
          <w:sz w:val="20"/>
          <w:szCs w:val="20"/>
        </w:rPr>
      </w:pPr>
    </w:p>
    <w:p w14:paraId="09E43D36" w14:textId="00C3EE13" w:rsidR="00E9078C" w:rsidRPr="001E484E" w:rsidRDefault="00C5409A" w:rsidP="00E9078C">
      <w:pPr>
        <w:spacing w:after="0" w:line="240" w:lineRule="auto"/>
        <w:rPr>
          <w:rFonts w:ascii="Arial" w:hAnsi="Arial" w:cs="Arial"/>
          <w:sz w:val="20"/>
          <w:szCs w:val="20"/>
        </w:rPr>
      </w:pPr>
      <w:r>
        <w:rPr>
          <w:rFonts w:ascii="Arial" w:hAnsi="Arial" w:cs="Arial"/>
          <w:b/>
          <w:bCs/>
          <w:sz w:val="20"/>
          <w:szCs w:val="20"/>
        </w:rPr>
        <w:t xml:space="preserve">* </w:t>
      </w:r>
      <w:r w:rsidR="00E9078C" w:rsidRPr="001E484E">
        <w:rPr>
          <w:rFonts w:ascii="Arial" w:hAnsi="Arial" w:cs="Arial"/>
          <w:b/>
          <w:bCs/>
          <w:sz w:val="20"/>
          <w:szCs w:val="20"/>
        </w:rPr>
        <w:t xml:space="preserve">Correspondence: </w:t>
      </w:r>
      <w:r w:rsidR="00E9078C" w:rsidRPr="001E484E">
        <w:rPr>
          <w:rFonts w:ascii="Arial" w:hAnsi="Arial" w:cs="Arial"/>
          <w:b/>
          <w:bCs/>
          <w:sz w:val="20"/>
          <w:szCs w:val="20"/>
        </w:rPr>
        <w:tab/>
      </w:r>
      <w:r w:rsidR="00E9078C" w:rsidRPr="001E484E">
        <w:rPr>
          <w:rFonts w:ascii="Arial" w:hAnsi="Arial" w:cs="Arial"/>
          <w:sz w:val="20"/>
          <w:szCs w:val="20"/>
        </w:rPr>
        <w:t>Jeff C. Clements, PhD</w:t>
      </w:r>
    </w:p>
    <w:p w14:paraId="140CEEA0"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Fisheries and Oceans Canada, Gulf Region</w:t>
      </w:r>
    </w:p>
    <w:p w14:paraId="4F2B37D5" w14:textId="24D28D75" w:rsidR="00E9078C" w:rsidRPr="007B6F37" w:rsidRDefault="00E9078C" w:rsidP="00E9078C">
      <w:pPr>
        <w:spacing w:after="0" w:line="240" w:lineRule="auto"/>
        <w:rPr>
          <w:rFonts w:ascii="Arial" w:hAnsi="Arial" w:cs="Arial"/>
          <w:sz w:val="20"/>
          <w:szCs w:val="20"/>
          <w:lang w:val="fr-FR"/>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r>
      <w:r w:rsidRPr="007B6F37">
        <w:rPr>
          <w:rFonts w:ascii="Arial" w:hAnsi="Arial" w:cs="Arial"/>
          <w:sz w:val="20"/>
          <w:szCs w:val="20"/>
          <w:lang w:val="fr-FR"/>
        </w:rPr>
        <w:t>343 Université</w:t>
      </w:r>
      <w:r w:rsidR="00C5409A" w:rsidRPr="00C5409A">
        <w:rPr>
          <w:rFonts w:ascii="Arial" w:hAnsi="Arial" w:cs="Arial"/>
          <w:sz w:val="20"/>
          <w:szCs w:val="20"/>
          <w:lang w:val="fr-FR"/>
        </w:rPr>
        <w:t xml:space="preserve"> </w:t>
      </w:r>
      <w:r w:rsidR="00C5409A" w:rsidRPr="007B6F37">
        <w:rPr>
          <w:rFonts w:ascii="Arial" w:hAnsi="Arial" w:cs="Arial"/>
          <w:sz w:val="20"/>
          <w:szCs w:val="20"/>
          <w:lang w:val="fr-FR"/>
        </w:rPr>
        <w:t>Avenue</w:t>
      </w:r>
      <w:r w:rsidRPr="007B6F37">
        <w:rPr>
          <w:rFonts w:ascii="Arial" w:hAnsi="Arial" w:cs="Arial"/>
          <w:sz w:val="20"/>
          <w:szCs w:val="20"/>
          <w:lang w:val="fr-FR"/>
        </w:rPr>
        <w:t>, Moncton, NB E1C 9B6, Canada</w:t>
      </w:r>
    </w:p>
    <w:p w14:paraId="4809B9B3" w14:textId="77777777" w:rsidR="00E9078C" w:rsidRPr="001E484E" w:rsidRDefault="00E9078C" w:rsidP="00E9078C">
      <w:pPr>
        <w:spacing w:after="0" w:line="240" w:lineRule="auto"/>
        <w:rPr>
          <w:rFonts w:ascii="Arial" w:hAnsi="Arial" w:cs="Arial"/>
          <w:sz w:val="20"/>
          <w:szCs w:val="20"/>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sidRPr="001E484E">
        <w:rPr>
          <w:rFonts w:ascii="Arial" w:hAnsi="Arial" w:cs="Arial"/>
          <w:sz w:val="20"/>
          <w:szCs w:val="20"/>
        </w:rPr>
        <w:t xml:space="preserve">Email: </w:t>
      </w:r>
      <w:hyperlink r:id="rId5" w:history="1">
        <w:r w:rsidRPr="001E484E">
          <w:rPr>
            <w:rStyle w:val="Hyperlink"/>
            <w:rFonts w:ascii="Arial" w:hAnsi="Arial" w:cs="Arial"/>
            <w:sz w:val="20"/>
            <w:szCs w:val="20"/>
          </w:rPr>
          <w:t>jeffery.clements@dfo-mpo.gc.ca</w:t>
        </w:r>
      </w:hyperlink>
      <w:r w:rsidRPr="001E484E">
        <w:rPr>
          <w:rFonts w:ascii="Arial" w:hAnsi="Arial" w:cs="Arial"/>
          <w:sz w:val="20"/>
          <w:szCs w:val="20"/>
        </w:rPr>
        <w:t xml:space="preserve"> </w:t>
      </w:r>
    </w:p>
    <w:p w14:paraId="3825E145" w14:textId="77777777" w:rsidR="00E9078C" w:rsidRPr="001E484E" w:rsidRDefault="00E9078C" w:rsidP="00E9078C">
      <w:pPr>
        <w:spacing w:after="0" w:line="240" w:lineRule="auto"/>
        <w:rPr>
          <w:rFonts w:ascii="Arial" w:hAnsi="Arial" w:cs="Arial"/>
          <w:sz w:val="20"/>
          <w:szCs w:val="20"/>
        </w:rPr>
      </w:pPr>
      <w:r w:rsidRPr="001E484E">
        <w:rPr>
          <w:rFonts w:ascii="Arial" w:hAnsi="Arial" w:cs="Arial"/>
          <w:sz w:val="20"/>
          <w:szCs w:val="20"/>
        </w:rPr>
        <w:tab/>
      </w:r>
      <w:r w:rsidRPr="001E484E">
        <w:rPr>
          <w:rFonts w:ascii="Arial" w:hAnsi="Arial" w:cs="Arial"/>
          <w:sz w:val="20"/>
          <w:szCs w:val="20"/>
        </w:rPr>
        <w:tab/>
      </w:r>
      <w:r w:rsidRPr="001E484E">
        <w:rPr>
          <w:rFonts w:ascii="Arial" w:hAnsi="Arial" w:cs="Arial"/>
          <w:sz w:val="20"/>
          <w:szCs w:val="20"/>
        </w:rPr>
        <w:tab/>
        <w:t>Tel: +1 (506) 866-6655</w:t>
      </w:r>
    </w:p>
    <w:p w14:paraId="203FD45B" w14:textId="77777777" w:rsidR="00E9078C" w:rsidRPr="001E484E" w:rsidRDefault="00E9078C" w:rsidP="00E9078C">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6" w:history="1">
        <w:r w:rsidRPr="001E484E">
          <w:rPr>
            <w:rStyle w:val="Hyperlink"/>
            <w:rFonts w:ascii="Arial" w:hAnsi="Arial" w:cs="Arial"/>
            <w:sz w:val="20"/>
            <w:szCs w:val="20"/>
          </w:rPr>
          <w:t>https://orcid.org/0000-0001-5140-5751</w:t>
        </w:r>
      </w:hyperlink>
    </w:p>
    <w:p w14:paraId="65779FB3" w14:textId="7357498C" w:rsidR="00A82208" w:rsidRDefault="00C9238E" w:rsidP="00016738">
      <w:r>
        <w:br w:type="page"/>
      </w:r>
    </w:p>
    <w:p w14:paraId="7824AF30" w14:textId="0E3D89AC" w:rsidR="00904637" w:rsidRDefault="0045261B" w:rsidP="00904637">
      <w:pPr>
        <w:jc w:val="both"/>
        <w:rPr>
          <w:rFonts w:ascii="Arial" w:hAnsi="Arial" w:cs="Arial"/>
          <w:b/>
          <w:bCs/>
        </w:rPr>
      </w:pPr>
      <w:r>
        <w:rPr>
          <w:rFonts w:ascii="Arial" w:hAnsi="Arial" w:cs="Arial"/>
          <w:b/>
          <w:bCs/>
          <w:noProof/>
        </w:rPr>
        <w:lastRenderedPageBreak/>
        <w:drawing>
          <wp:inline distT="0" distB="0" distL="0" distR="0" wp14:anchorId="62E1E891" wp14:editId="69D73A16">
            <wp:extent cx="5943600" cy="2976880"/>
            <wp:effectExtent l="0" t="0" r="0" b="0"/>
            <wp:docPr id="18593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8CD7D75" w14:textId="0894A89B" w:rsidR="00904637" w:rsidRPr="00CA3502" w:rsidRDefault="00904637" w:rsidP="00816ADF">
      <w:pPr>
        <w:jc w:val="both"/>
        <w:rPr>
          <w:rFonts w:ascii="Arial" w:hAnsi="Arial" w:cs="Arial"/>
          <w:sz w:val="20"/>
          <w:szCs w:val="20"/>
        </w:rPr>
      </w:pPr>
      <w:r w:rsidRPr="003311F3">
        <w:rPr>
          <w:rFonts w:ascii="Arial" w:hAnsi="Arial" w:cs="Arial"/>
          <w:b/>
          <w:bCs/>
          <w:sz w:val="20"/>
          <w:szCs w:val="20"/>
        </w:rPr>
        <w:t xml:space="preserve">Figure S1. </w:t>
      </w:r>
      <w:r w:rsidRPr="003311F3">
        <w:rPr>
          <w:rFonts w:ascii="Arial" w:hAnsi="Arial" w:cs="Arial"/>
          <w:sz w:val="20"/>
          <w:szCs w:val="20"/>
        </w:rPr>
        <w:t>Average crab catches per unit effort at the ‘Loggiecroft’ monitoring site from the Kouchibouguac</w:t>
      </w:r>
      <w:r w:rsidRPr="00CA3502">
        <w:rPr>
          <w:rFonts w:ascii="Arial" w:hAnsi="Arial" w:cs="Arial"/>
          <w:sz w:val="20"/>
          <w:szCs w:val="20"/>
        </w:rPr>
        <w:t xml:space="preserve"> crab monitoring program from 2019-2024.</w:t>
      </w:r>
      <w:r w:rsidRPr="00CA3502">
        <w:rPr>
          <w:sz w:val="20"/>
          <w:szCs w:val="20"/>
        </w:rPr>
        <w:t xml:space="preserve"> </w:t>
      </w:r>
      <w:r w:rsidRPr="00CA3502">
        <w:rPr>
          <w:rFonts w:ascii="Arial" w:hAnsi="Arial" w:cs="Arial"/>
          <w:sz w:val="20"/>
          <w:szCs w:val="20"/>
        </w:rPr>
        <w:t>Shaded areas in the top panels denote the timing and duration of each of the three-day mesocosm experiments conducted in 2024 (note that the May trial dates are not captured by the monitoring program). Each point represents an average of 1-4 traps within a year (n = 4, 4, 1, 2, 2, 2 sequentially from 2019-2024).</w:t>
      </w:r>
      <w:r w:rsidR="00E53121" w:rsidRPr="00CA3502">
        <w:rPr>
          <w:rFonts w:ascii="Arial" w:hAnsi="Arial" w:cs="Arial"/>
          <w:sz w:val="20"/>
          <w:szCs w:val="20"/>
        </w:rPr>
        <w:t xml:space="preserve"> Note that the dates of the crab monitoring program </w:t>
      </w:r>
      <w:r w:rsidR="00CC2895" w:rsidRPr="00CA3502">
        <w:rPr>
          <w:rFonts w:ascii="Arial" w:hAnsi="Arial" w:cs="Arial"/>
          <w:sz w:val="20"/>
          <w:szCs w:val="20"/>
        </w:rPr>
        <w:t>did not capture the days of our May experiment.</w:t>
      </w:r>
    </w:p>
    <w:p w14:paraId="112B009F" w14:textId="77777777" w:rsidR="00904637" w:rsidRDefault="00904637">
      <w:pPr>
        <w:rPr>
          <w:rFonts w:ascii="Arial" w:hAnsi="Arial" w:cs="Arial"/>
        </w:rPr>
      </w:pPr>
      <w:r>
        <w:rPr>
          <w:rFonts w:ascii="Arial" w:hAnsi="Arial" w:cs="Arial"/>
        </w:rPr>
        <w:br w:type="page"/>
      </w:r>
    </w:p>
    <w:p w14:paraId="7AB6F039"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1E768134" wp14:editId="43476389">
            <wp:extent cx="5943600" cy="3568700"/>
            <wp:effectExtent l="0" t="0" r="0" b="0"/>
            <wp:docPr id="169426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72AC28D" w14:textId="77044A9D" w:rsidR="00904637" w:rsidRDefault="00904637" w:rsidP="00904637">
      <w:pPr>
        <w:jc w:val="both"/>
        <w:rPr>
          <w:rFonts w:ascii="Arial" w:hAnsi="Arial" w:cs="Arial"/>
          <w:sz w:val="20"/>
          <w:szCs w:val="20"/>
        </w:rPr>
      </w:pPr>
      <w:r w:rsidRPr="006E62C2">
        <w:rPr>
          <w:rFonts w:ascii="Arial" w:hAnsi="Arial" w:cs="Arial"/>
          <w:b/>
          <w:bCs/>
          <w:sz w:val="20"/>
          <w:szCs w:val="20"/>
        </w:rPr>
        <w:t>Figure S</w:t>
      </w:r>
      <w:r>
        <w:rPr>
          <w:rFonts w:ascii="Arial" w:hAnsi="Arial" w:cs="Arial"/>
          <w:b/>
          <w:bCs/>
          <w:sz w:val="20"/>
          <w:szCs w:val="20"/>
        </w:rPr>
        <w:t>2</w:t>
      </w:r>
      <w:r w:rsidRPr="006E62C2">
        <w:rPr>
          <w:rFonts w:ascii="Arial" w:hAnsi="Arial" w:cs="Arial"/>
          <w:b/>
          <w:bCs/>
          <w:sz w:val="20"/>
          <w:szCs w:val="20"/>
        </w:rPr>
        <w:t xml:space="preserve">. </w:t>
      </w:r>
      <w:r>
        <w:rPr>
          <w:rFonts w:ascii="Arial" w:hAnsi="Arial" w:cs="Arial"/>
          <w:sz w:val="20"/>
          <w:szCs w:val="20"/>
        </w:rPr>
        <w:t>Proportion of sub-legal soft-shell clams reb</w:t>
      </w:r>
      <w:r w:rsidR="001C3ADA">
        <w:rPr>
          <w:rFonts w:ascii="Arial" w:hAnsi="Arial" w:cs="Arial"/>
          <w:sz w:val="20"/>
          <w:szCs w:val="20"/>
        </w:rPr>
        <w:t>u</w:t>
      </w:r>
      <w:r>
        <w:rPr>
          <w:rFonts w:ascii="Arial" w:hAnsi="Arial" w:cs="Arial"/>
          <w:sz w:val="20"/>
          <w:szCs w:val="20"/>
        </w:rPr>
        <w:t xml:space="preserve">rrowed as a function of Julian date for two separate experiments conducted in 2021 (grey) and 2024 (red) at Kouchibouguac National Park. Data for 2021 are previously unpublished data from experiments detailed in Ledoux et al. (2023; </w:t>
      </w:r>
      <w:hyperlink r:id="rId9" w:history="1">
        <w:r w:rsidRPr="004834FE">
          <w:rPr>
            <w:rStyle w:val="Hyperlink"/>
            <w:rFonts w:ascii="Arial" w:hAnsi="Arial" w:cs="Arial"/>
            <w:sz w:val="20"/>
            <w:szCs w:val="20"/>
          </w:rPr>
          <w:t>https://doi.org/10.1016/j.jembe.2023.151916</w:t>
        </w:r>
      </w:hyperlink>
      <w:r>
        <w:rPr>
          <w:rFonts w:ascii="Arial" w:hAnsi="Arial" w:cs="Arial"/>
          <w:sz w:val="20"/>
          <w:szCs w:val="20"/>
        </w:rPr>
        <w:t xml:space="preserve">). Data for 2024 were collected during the present study. The experimental </w:t>
      </w:r>
      <w:commentRangeStart w:id="4"/>
      <w:r>
        <w:rPr>
          <w:rFonts w:ascii="Arial" w:hAnsi="Arial" w:cs="Arial"/>
          <w:sz w:val="20"/>
          <w:szCs w:val="20"/>
        </w:rPr>
        <w:t>tr</w:t>
      </w:r>
      <w:del w:id="5" w:author="Sonier, Remi (DFO/MPO)" w:date="2025-03-04T10:52:00Z">
        <w:r w:rsidDel="006075C2">
          <w:rPr>
            <w:rFonts w:ascii="Arial" w:hAnsi="Arial" w:cs="Arial"/>
            <w:sz w:val="20"/>
            <w:szCs w:val="20"/>
          </w:rPr>
          <w:delText>a</w:delText>
        </w:r>
      </w:del>
      <w:r>
        <w:rPr>
          <w:rFonts w:ascii="Arial" w:hAnsi="Arial" w:cs="Arial"/>
          <w:sz w:val="20"/>
          <w:szCs w:val="20"/>
        </w:rPr>
        <w:t>i</w:t>
      </w:r>
      <w:ins w:id="6" w:author="Sonier, Remi (DFO/MPO)" w:date="2025-03-04T10:52:00Z">
        <w:r w:rsidR="006075C2">
          <w:rPr>
            <w:rFonts w:ascii="Arial" w:hAnsi="Arial" w:cs="Arial"/>
            <w:sz w:val="20"/>
            <w:szCs w:val="20"/>
          </w:rPr>
          <w:t>a</w:t>
        </w:r>
      </w:ins>
      <w:r>
        <w:rPr>
          <w:rFonts w:ascii="Arial" w:hAnsi="Arial" w:cs="Arial"/>
          <w:sz w:val="20"/>
          <w:szCs w:val="20"/>
        </w:rPr>
        <w:t>ls</w:t>
      </w:r>
      <w:commentRangeEnd w:id="4"/>
      <w:r w:rsidR="006075C2">
        <w:rPr>
          <w:rStyle w:val="CommentReference"/>
        </w:rPr>
        <w:commentReference w:id="4"/>
      </w:r>
      <w:r>
        <w:rPr>
          <w:rFonts w:ascii="Arial" w:hAnsi="Arial" w:cs="Arial"/>
          <w:sz w:val="20"/>
          <w:szCs w:val="20"/>
        </w:rPr>
        <w:t xml:space="preserve"> conducted in June for each of the two years are highlighted by the grey shaded area. Acute environmental stress events captured by the two experiments are also denoted (i.e., </w:t>
      </w:r>
      <w:r>
        <w:rPr>
          <w:rFonts w:ascii="Arial" w:hAnsi="Arial" w:cs="Arial"/>
          <w:i/>
          <w:iCs/>
          <w:sz w:val="20"/>
          <w:szCs w:val="20"/>
        </w:rPr>
        <w:t>Heatwave</w:t>
      </w:r>
      <w:r>
        <w:rPr>
          <w:rFonts w:ascii="Arial" w:hAnsi="Arial" w:cs="Arial"/>
          <w:sz w:val="20"/>
          <w:szCs w:val="20"/>
        </w:rPr>
        <w:t xml:space="preserve"> and </w:t>
      </w:r>
      <w:r w:rsidRPr="00780A17">
        <w:rPr>
          <w:rFonts w:ascii="Arial" w:hAnsi="Arial" w:cs="Arial"/>
          <w:i/>
          <w:iCs/>
          <w:sz w:val="20"/>
          <w:szCs w:val="20"/>
        </w:rPr>
        <w:t>Low salinity</w:t>
      </w:r>
      <w:r w:rsidRPr="00780A17">
        <w:rPr>
          <w:rFonts w:ascii="Arial" w:hAnsi="Arial" w:cs="Arial"/>
          <w:sz w:val="20"/>
          <w:szCs w:val="20"/>
        </w:rPr>
        <w:t>)</w:t>
      </w:r>
      <w:r>
        <w:rPr>
          <w:rFonts w:ascii="Arial" w:hAnsi="Arial" w:cs="Arial"/>
          <w:sz w:val="20"/>
          <w:szCs w:val="20"/>
        </w:rPr>
        <w:t>; the low salinity event in 2021 was driven by heavy rainfall</w:t>
      </w:r>
      <w:r w:rsidRPr="00780A17">
        <w:rPr>
          <w:rFonts w:ascii="Arial" w:hAnsi="Arial" w:cs="Arial"/>
          <w:sz w:val="20"/>
          <w:szCs w:val="20"/>
        </w:rPr>
        <w:t xml:space="preserve">. Dashed lines represent Loess fit curves for each year (0.5 step). </w:t>
      </w:r>
      <w:r>
        <w:rPr>
          <w:rFonts w:ascii="Arial" w:hAnsi="Arial" w:cs="Arial"/>
          <w:sz w:val="20"/>
          <w:szCs w:val="20"/>
        </w:rPr>
        <w:t>Data points for 2021 are mean ± standard error of burrowing proportions for each experimental trial computed from n = 3 clams in each of n= 12 buckets across n = 4 sites in Kouchibouguac National Park (note that some buckets were excluded in 2021 as burrowing could not be determined;</w:t>
      </w:r>
      <w:r w:rsidRPr="002D0A66">
        <w:rPr>
          <w:rFonts w:ascii="Arial" w:hAnsi="Arial" w:cs="Arial"/>
          <w:sz w:val="20"/>
          <w:szCs w:val="20"/>
        </w:rPr>
        <w:t xml:space="preserve"> </w:t>
      </w:r>
      <w:r>
        <w:rPr>
          <w:rFonts w:ascii="Arial" w:hAnsi="Arial" w:cs="Arial"/>
          <w:sz w:val="20"/>
          <w:szCs w:val="20"/>
        </w:rPr>
        <w:t xml:space="preserve">see </w:t>
      </w:r>
      <w:r>
        <w:rPr>
          <w:rFonts w:ascii="Arial" w:hAnsi="Arial" w:cs="Arial"/>
          <w:b/>
          <w:bCs/>
          <w:sz w:val="20"/>
          <w:szCs w:val="20"/>
        </w:rPr>
        <w:t>S</w:t>
      </w:r>
      <w:r w:rsidR="007566FE">
        <w:rPr>
          <w:rFonts w:ascii="Arial" w:hAnsi="Arial" w:cs="Arial"/>
          <w:b/>
          <w:bCs/>
          <w:sz w:val="20"/>
          <w:szCs w:val="20"/>
        </w:rPr>
        <w:t>7</w:t>
      </w:r>
      <w:r>
        <w:rPr>
          <w:rFonts w:ascii="Arial" w:hAnsi="Arial" w:cs="Arial"/>
          <w:b/>
          <w:bCs/>
          <w:sz w:val="20"/>
          <w:szCs w:val="20"/>
        </w:rPr>
        <w:t xml:space="preserve"> Data</w:t>
      </w:r>
      <w:r>
        <w:rPr>
          <w:rFonts w:ascii="Arial" w:hAnsi="Arial" w:cs="Arial"/>
          <w:sz w:val="20"/>
          <w:szCs w:val="20"/>
        </w:rPr>
        <w:t xml:space="preserve"> for raw data and Ledoux et al. 2021 for further explanation on data omissions). Data points for 2024 are mean ± standard error of burrowing proportions for each experimental trial computed from n = 5 clams in each of n = 15 buckets at n = 1 site in Kouchibouguac National Park (no data omissions). </w:t>
      </w:r>
    </w:p>
    <w:p w14:paraId="75DB1B02" w14:textId="77777777" w:rsidR="00904637" w:rsidRDefault="00904637">
      <w:pPr>
        <w:rPr>
          <w:rFonts w:ascii="Arial" w:hAnsi="Arial" w:cs="Arial"/>
          <w:sz w:val="20"/>
          <w:szCs w:val="20"/>
        </w:rPr>
      </w:pPr>
      <w:r>
        <w:rPr>
          <w:rFonts w:ascii="Arial" w:hAnsi="Arial" w:cs="Arial"/>
          <w:sz w:val="20"/>
          <w:szCs w:val="20"/>
        </w:rPr>
        <w:br w:type="page"/>
      </w:r>
    </w:p>
    <w:p w14:paraId="7A028F4A" w14:textId="77777777" w:rsidR="00904637" w:rsidRDefault="00904637" w:rsidP="00904637">
      <w:pPr>
        <w:jc w:val="both"/>
        <w:rPr>
          <w:rFonts w:ascii="Arial" w:hAnsi="Arial" w:cs="Arial"/>
          <w:b/>
          <w:bCs/>
        </w:rPr>
      </w:pPr>
      <w:r>
        <w:rPr>
          <w:rFonts w:ascii="Arial" w:hAnsi="Arial" w:cs="Arial"/>
          <w:b/>
          <w:bCs/>
          <w:noProof/>
        </w:rPr>
        <w:lastRenderedPageBreak/>
        <w:drawing>
          <wp:inline distT="0" distB="0" distL="0" distR="0" wp14:anchorId="513DB520" wp14:editId="475A6F75">
            <wp:extent cx="5698634" cy="6840187"/>
            <wp:effectExtent l="0" t="0" r="0" b="0"/>
            <wp:docPr id="49836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701458" cy="6843576"/>
                    </a:xfrm>
                    <a:prstGeom prst="rect">
                      <a:avLst/>
                    </a:prstGeom>
                    <a:noFill/>
                    <a:ln>
                      <a:noFill/>
                    </a:ln>
                  </pic:spPr>
                </pic:pic>
              </a:graphicData>
            </a:graphic>
          </wp:inline>
        </w:drawing>
      </w:r>
    </w:p>
    <w:p w14:paraId="4F3FFC43" w14:textId="6CCCE9F8" w:rsidR="00904637" w:rsidRPr="00E17D98" w:rsidRDefault="00904637" w:rsidP="00904637">
      <w:pPr>
        <w:spacing w:after="0"/>
        <w:jc w:val="both"/>
        <w:rPr>
          <w:rFonts w:ascii="Arial" w:hAnsi="Arial" w:cs="Arial"/>
          <w:b/>
          <w:bCs/>
          <w:sz w:val="20"/>
          <w:szCs w:val="20"/>
        </w:rPr>
      </w:pPr>
      <w:r w:rsidRPr="00E17D98">
        <w:rPr>
          <w:rFonts w:ascii="Arial" w:hAnsi="Arial" w:cs="Arial"/>
          <w:b/>
          <w:bCs/>
          <w:sz w:val="20"/>
          <w:szCs w:val="20"/>
        </w:rPr>
        <w:t>Figure S</w:t>
      </w:r>
      <w:r>
        <w:rPr>
          <w:rFonts w:ascii="Arial" w:hAnsi="Arial" w:cs="Arial"/>
          <w:b/>
          <w:bCs/>
          <w:sz w:val="20"/>
          <w:szCs w:val="20"/>
        </w:rPr>
        <w:t>3</w:t>
      </w:r>
      <w:r w:rsidRPr="00E17D98">
        <w:rPr>
          <w:rFonts w:ascii="Arial" w:hAnsi="Arial" w:cs="Arial"/>
          <w:b/>
          <w:bCs/>
          <w:sz w:val="20"/>
          <w:szCs w:val="20"/>
        </w:rPr>
        <w:t xml:space="preserve">. </w:t>
      </w:r>
      <w:r w:rsidRPr="00E17D98">
        <w:rPr>
          <w:rFonts w:ascii="Arial" w:hAnsi="Arial" w:cs="Arial"/>
          <w:sz w:val="20"/>
          <w:szCs w:val="20"/>
        </w:rPr>
        <w:t xml:space="preserve">Daily precipitation amounts (in mm) for each of the five months (May-September) in which experimental trials were conducted. Red points denote the three days during which the experimental trials took place in each month. Precipitation data were obtained from Environment Canada (Kouchibouguac weather station: </w:t>
      </w:r>
      <w:hyperlink r:id="rId15" w:history="1">
        <w:r w:rsidRPr="00E17D98">
          <w:rPr>
            <w:rStyle w:val="Hyperlink"/>
            <w:rFonts w:ascii="Arial" w:hAnsi="Arial" w:cs="Arial"/>
            <w:sz w:val="20"/>
            <w:szCs w:val="20"/>
          </w:rPr>
          <w:t>https://climate.weather.gc.ca/historical_data/search_historic_data_stations_e.html? 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t>
        </w:r>
      </w:hyperlink>
    </w:p>
    <w:p w14:paraId="0EB0AB8E" w14:textId="266BC776" w:rsidR="00904637" w:rsidRPr="00904637" w:rsidRDefault="00904637" w:rsidP="00904637">
      <w:pPr>
        <w:rPr>
          <w:rFonts w:ascii="Arial" w:hAnsi="Arial" w:cs="Arial"/>
          <w:b/>
          <w:bCs/>
          <w:sz w:val="20"/>
          <w:szCs w:val="20"/>
        </w:rPr>
      </w:pPr>
      <w:r w:rsidRPr="00E17D98">
        <w:rPr>
          <w:rFonts w:ascii="Arial" w:hAnsi="Arial" w:cs="Arial"/>
          <w:b/>
          <w:bCs/>
          <w:sz w:val="20"/>
          <w:szCs w:val="20"/>
        </w:rPr>
        <w:br w:type="page"/>
      </w:r>
    </w:p>
    <w:p w14:paraId="49253922" w14:textId="3978BB88" w:rsidR="00200C2F" w:rsidRDefault="0088383B">
      <w:pPr>
        <w:rPr>
          <w:rFonts w:ascii="Arial" w:hAnsi="Arial" w:cs="Arial"/>
          <w:b/>
          <w:bCs/>
        </w:rPr>
      </w:pPr>
      <w:r>
        <w:rPr>
          <w:rFonts w:ascii="Arial" w:hAnsi="Arial" w:cs="Arial"/>
          <w:b/>
          <w:bCs/>
          <w:noProof/>
        </w:rPr>
        <w:lastRenderedPageBreak/>
        <w:drawing>
          <wp:inline distT="0" distB="0" distL="0" distR="0" wp14:anchorId="6903924C" wp14:editId="4C299145">
            <wp:extent cx="5875867" cy="603561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79" r="3134" b="2841"/>
                    <a:stretch/>
                  </pic:blipFill>
                  <pic:spPr bwMode="auto">
                    <a:xfrm>
                      <a:off x="0" y="0"/>
                      <a:ext cx="5880967" cy="6040850"/>
                    </a:xfrm>
                    <a:prstGeom prst="rect">
                      <a:avLst/>
                    </a:prstGeom>
                    <a:noFill/>
                    <a:ln>
                      <a:noFill/>
                    </a:ln>
                    <a:extLst>
                      <a:ext uri="{53640926-AAD7-44D8-BBD7-CCE9431645EC}">
                        <a14:shadowObscured xmlns:a14="http://schemas.microsoft.com/office/drawing/2010/main"/>
                      </a:ext>
                    </a:extLst>
                  </pic:spPr>
                </pic:pic>
              </a:graphicData>
            </a:graphic>
          </wp:inline>
        </w:drawing>
      </w:r>
    </w:p>
    <w:p w14:paraId="7CF53CF5" w14:textId="29720BEA" w:rsidR="00946657" w:rsidRPr="00BA3E4E" w:rsidRDefault="00200C2F" w:rsidP="000F5B92">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4</w:t>
      </w:r>
      <w:r w:rsidRPr="00BA3E4E">
        <w:rPr>
          <w:rFonts w:ascii="Arial" w:hAnsi="Arial" w:cs="Arial"/>
          <w:b/>
          <w:bCs/>
          <w:sz w:val="20"/>
          <w:szCs w:val="20"/>
        </w:rPr>
        <w:t xml:space="preserve">. </w:t>
      </w:r>
      <w:r w:rsidRPr="00BA3E4E">
        <w:rPr>
          <w:rFonts w:ascii="Arial" w:hAnsi="Arial" w:cs="Arial"/>
          <w:sz w:val="20"/>
          <w:szCs w:val="20"/>
        </w:rPr>
        <w:t xml:space="preserve">Size (shell length, mm) distributions of experimental sub-legal clams during each experiment (n = </w:t>
      </w:r>
      <w:r w:rsidR="00E70F1D" w:rsidRPr="00BA3E4E">
        <w:rPr>
          <w:rFonts w:ascii="Arial" w:hAnsi="Arial" w:cs="Arial"/>
          <w:sz w:val="20"/>
          <w:szCs w:val="20"/>
        </w:rPr>
        <w:t>150</w:t>
      </w:r>
      <w:r w:rsidR="001D1216" w:rsidRPr="00BA3E4E">
        <w:rPr>
          <w:rFonts w:ascii="Arial" w:hAnsi="Arial" w:cs="Arial"/>
          <w:sz w:val="20"/>
          <w:szCs w:val="20"/>
        </w:rPr>
        <w:t xml:space="preserve"> clams per experiment</w:t>
      </w:r>
      <w:r w:rsidRPr="00BA3E4E">
        <w:rPr>
          <w:rFonts w:ascii="Arial" w:hAnsi="Arial" w:cs="Arial"/>
          <w:sz w:val="20"/>
          <w:szCs w:val="20"/>
        </w:rPr>
        <w:t>).</w:t>
      </w:r>
      <w:r w:rsidR="00D635B9" w:rsidRPr="00BA3E4E">
        <w:rPr>
          <w:sz w:val="20"/>
          <w:szCs w:val="20"/>
        </w:rPr>
        <w:t xml:space="preserve"> </w:t>
      </w:r>
      <w:r w:rsidR="00D635B9" w:rsidRPr="00BA3E4E">
        <w:rPr>
          <w:rFonts w:ascii="Arial" w:hAnsi="Arial" w:cs="Arial"/>
          <w:sz w:val="20"/>
          <w:szCs w:val="20"/>
        </w:rPr>
        <w:t>Colours denote a gradient from lowest (gray) to highest (red) mean air temperature during fishing.</w:t>
      </w:r>
    </w:p>
    <w:p w14:paraId="49B0AAD0" w14:textId="77777777" w:rsidR="00946657" w:rsidRDefault="00946657">
      <w:pPr>
        <w:rPr>
          <w:rFonts w:ascii="Arial" w:hAnsi="Arial" w:cs="Arial"/>
        </w:rPr>
      </w:pPr>
      <w:r>
        <w:rPr>
          <w:rFonts w:ascii="Arial" w:hAnsi="Arial" w:cs="Arial"/>
        </w:rPr>
        <w:br w:type="page"/>
      </w:r>
    </w:p>
    <w:p w14:paraId="22D5E32B" w14:textId="35C33AE7" w:rsidR="00946657" w:rsidRDefault="00AB3FB5">
      <w:pPr>
        <w:rPr>
          <w:rFonts w:ascii="Arial" w:hAnsi="Arial" w:cs="Arial"/>
          <w:b/>
          <w:bCs/>
        </w:rPr>
      </w:pPr>
      <w:r>
        <w:rPr>
          <w:rFonts w:ascii="Arial" w:hAnsi="Arial" w:cs="Arial"/>
          <w:noProof/>
        </w:rPr>
        <w:lastRenderedPageBreak/>
        <w:drawing>
          <wp:inline distT="0" distB="0" distL="0" distR="0" wp14:anchorId="72FE4E16" wp14:editId="4689932D">
            <wp:extent cx="5947410" cy="4456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4456430"/>
                    </a:xfrm>
                    <a:prstGeom prst="rect">
                      <a:avLst/>
                    </a:prstGeom>
                    <a:noFill/>
                    <a:ln>
                      <a:noFill/>
                    </a:ln>
                  </pic:spPr>
                </pic:pic>
              </a:graphicData>
            </a:graphic>
          </wp:inline>
        </w:drawing>
      </w:r>
    </w:p>
    <w:p w14:paraId="4EBC4BB7" w14:textId="0862CDDF" w:rsidR="00200C2F" w:rsidRPr="00CA3502" w:rsidRDefault="00946657" w:rsidP="00904637">
      <w:pPr>
        <w:jc w:val="both"/>
        <w:rPr>
          <w:rFonts w:ascii="Arial" w:hAnsi="Arial" w:cs="Arial"/>
          <w:sz w:val="20"/>
          <w:szCs w:val="20"/>
        </w:rPr>
      </w:pPr>
      <w:r w:rsidRPr="00BA3E4E">
        <w:rPr>
          <w:rFonts w:ascii="Arial" w:hAnsi="Arial" w:cs="Arial"/>
          <w:b/>
          <w:bCs/>
          <w:sz w:val="20"/>
          <w:szCs w:val="20"/>
        </w:rPr>
        <w:t xml:space="preserve">Figure </w:t>
      </w:r>
      <w:r w:rsidR="00904637" w:rsidRPr="00BA3E4E">
        <w:rPr>
          <w:rFonts w:ascii="Arial" w:hAnsi="Arial" w:cs="Arial"/>
          <w:b/>
          <w:bCs/>
          <w:sz w:val="20"/>
          <w:szCs w:val="20"/>
        </w:rPr>
        <w:t>S</w:t>
      </w:r>
      <w:r w:rsidR="00904637">
        <w:rPr>
          <w:rFonts w:ascii="Arial" w:hAnsi="Arial" w:cs="Arial"/>
          <w:b/>
          <w:bCs/>
          <w:sz w:val="20"/>
          <w:szCs w:val="20"/>
        </w:rPr>
        <w:t>5</w:t>
      </w:r>
      <w:r w:rsidRPr="00BA3E4E">
        <w:rPr>
          <w:rFonts w:ascii="Arial" w:hAnsi="Arial" w:cs="Arial"/>
          <w:b/>
          <w:bCs/>
          <w:sz w:val="20"/>
          <w:szCs w:val="20"/>
        </w:rPr>
        <w:t xml:space="preserve">. </w:t>
      </w:r>
      <w:r w:rsidRPr="00BA3E4E">
        <w:rPr>
          <w:rFonts w:ascii="Arial" w:hAnsi="Arial" w:cs="Arial"/>
          <w:sz w:val="20"/>
          <w:szCs w:val="20"/>
        </w:rPr>
        <w:t>Image of the</w:t>
      </w:r>
      <w:r w:rsidRPr="00BA3E4E">
        <w:rPr>
          <w:rFonts w:ascii="Arial" w:hAnsi="Arial" w:cs="Arial"/>
          <w:b/>
          <w:bCs/>
          <w:sz w:val="20"/>
          <w:szCs w:val="20"/>
        </w:rPr>
        <w:t xml:space="preserve"> </w:t>
      </w:r>
      <w:r w:rsidRPr="00BA3E4E">
        <w:rPr>
          <w:rFonts w:ascii="Arial" w:hAnsi="Arial" w:cs="Arial"/>
          <w:sz w:val="20"/>
          <w:szCs w:val="20"/>
        </w:rPr>
        <w:t xml:space="preserve">experimental layout </w:t>
      </w:r>
      <w:r w:rsidR="00E16D20" w:rsidRPr="00BA3E4E">
        <w:rPr>
          <w:rFonts w:ascii="Arial" w:hAnsi="Arial" w:cs="Arial"/>
          <w:sz w:val="20"/>
          <w:szCs w:val="20"/>
        </w:rPr>
        <w:t>during the May experiment</w:t>
      </w:r>
      <w:r w:rsidR="00E16D20" w:rsidRPr="00BA3E4E">
        <w:rPr>
          <w:rFonts w:ascii="Arial" w:hAnsi="Arial" w:cs="Arial"/>
          <w:b/>
          <w:bCs/>
          <w:sz w:val="20"/>
          <w:szCs w:val="20"/>
        </w:rPr>
        <w:t xml:space="preserve"> </w:t>
      </w:r>
      <w:r w:rsidRPr="00BA3E4E">
        <w:rPr>
          <w:rFonts w:ascii="Arial" w:hAnsi="Arial" w:cs="Arial"/>
          <w:sz w:val="20"/>
          <w:szCs w:val="20"/>
        </w:rPr>
        <w:t>showing the three tide levels and different predator treatments.</w:t>
      </w:r>
      <w:r w:rsidR="00AB3FB5" w:rsidRPr="00BA3E4E">
        <w:rPr>
          <w:rFonts w:ascii="Arial" w:hAnsi="Arial" w:cs="Arial"/>
          <w:sz w:val="20"/>
          <w:szCs w:val="20"/>
        </w:rPr>
        <w:t xml:space="preserve"> Not all replicate plots are visible in the photo (</w:t>
      </w:r>
      <w:r w:rsidR="00F00D47" w:rsidRPr="00BA3E4E">
        <w:rPr>
          <w:rFonts w:ascii="Arial" w:hAnsi="Arial" w:cs="Arial"/>
          <w:sz w:val="20"/>
          <w:szCs w:val="20"/>
        </w:rPr>
        <w:t xml:space="preserve">actual replication: </w:t>
      </w:r>
      <w:r w:rsidR="00AB3FB5" w:rsidRPr="00BA3E4E">
        <w:rPr>
          <w:rFonts w:ascii="Arial" w:hAnsi="Arial" w:cs="Arial"/>
          <w:sz w:val="20"/>
          <w:szCs w:val="20"/>
        </w:rPr>
        <w:t>n = 5 plots per predator treatment × tide level × experiment combination).</w:t>
      </w:r>
      <w:r w:rsidR="00F00D47" w:rsidRPr="00BA3E4E">
        <w:rPr>
          <w:rFonts w:ascii="Arial" w:hAnsi="Arial" w:cs="Arial"/>
          <w:sz w:val="20"/>
          <w:szCs w:val="20"/>
        </w:rPr>
        <w:t xml:space="preserve"> Also note that lids are not on the predator exclusion plots in this photo (photo taken before clams were placed in plots). </w:t>
      </w:r>
      <w:r w:rsidR="00F34880" w:rsidRPr="00BA3E4E">
        <w:rPr>
          <w:rFonts w:ascii="Arial" w:hAnsi="Arial" w:cs="Arial"/>
          <w:sz w:val="20"/>
          <w:szCs w:val="20"/>
        </w:rPr>
        <w:t>The spatial placement of predator treatments was randomized prior to each experiment</w:t>
      </w:r>
      <w:r w:rsidR="00951EE1">
        <w:rPr>
          <w:rFonts w:ascii="Arial" w:hAnsi="Arial" w:cs="Arial"/>
          <w:sz w:val="20"/>
          <w:szCs w:val="20"/>
        </w:rPr>
        <w:t>al trial</w:t>
      </w:r>
      <w:r w:rsidR="00F34880" w:rsidRPr="00BA3E4E">
        <w:rPr>
          <w:rFonts w:ascii="Arial" w:hAnsi="Arial" w:cs="Arial"/>
          <w:sz w:val="20"/>
          <w:szCs w:val="20"/>
        </w:rPr>
        <w:t>.</w:t>
      </w:r>
      <w:r w:rsidR="00200C2F" w:rsidRPr="00200C2F">
        <w:rPr>
          <w:rFonts w:ascii="Arial" w:hAnsi="Arial" w:cs="Arial"/>
          <w:b/>
          <w:bCs/>
        </w:rPr>
        <w:br w:type="page"/>
      </w:r>
    </w:p>
    <w:p w14:paraId="34D12166" w14:textId="1262F1F0" w:rsidR="009E173A" w:rsidRPr="001C3ADA" w:rsidRDefault="009E173A" w:rsidP="00ED14F3">
      <w:pPr>
        <w:spacing w:line="240" w:lineRule="auto"/>
        <w:jc w:val="both"/>
        <w:rPr>
          <w:rFonts w:ascii="Arial" w:hAnsi="Arial" w:cs="Arial"/>
          <w:sz w:val="20"/>
          <w:szCs w:val="20"/>
        </w:rPr>
      </w:pPr>
      <w:r w:rsidRPr="001C3ADA">
        <w:rPr>
          <w:rFonts w:ascii="Arial" w:hAnsi="Arial" w:cs="Arial"/>
          <w:b/>
          <w:bCs/>
          <w:sz w:val="20"/>
          <w:szCs w:val="20"/>
        </w:rPr>
        <w:lastRenderedPageBreak/>
        <w:t xml:space="preserve">Table S1. </w:t>
      </w:r>
      <w:r w:rsidRPr="001C3ADA">
        <w:rPr>
          <w:rFonts w:ascii="Arial" w:hAnsi="Arial" w:cs="Arial"/>
          <w:sz w:val="20"/>
          <w:szCs w:val="20"/>
        </w:rPr>
        <w:t>Results of Bayesian generalized linear mixed models for the effects of experiment</w:t>
      </w:r>
      <w:r w:rsidR="0004527A" w:rsidRPr="001C3ADA">
        <w:rPr>
          <w:rFonts w:ascii="Arial" w:hAnsi="Arial" w:cs="Arial"/>
          <w:sz w:val="20"/>
          <w:szCs w:val="20"/>
        </w:rPr>
        <w:t>al trial</w:t>
      </w:r>
      <w:r w:rsidRPr="001C3ADA">
        <w:rPr>
          <w:rFonts w:ascii="Arial" w:hAnsi="Arial" w:cs="Arial"/>
          <w:sz w:val="20"/>
          <w:szCs w:val="20"/>
        </w:rPr>
        <w:t xml:space="preserve"> (May, June, July, August, September), predator treatment (predator inclusion, predator exclusion), time since fishing (24 h, 48 h), and tide level (intertidal, shallow subtidal, deeper subtidal) on the proportion of reb</w:t>
      </w:r>
      <w:r w:rsidR="001C3ADA" w:rsidRPr="001C3ADA">
        <w:rPr>
          <w:rFonts w:ascii="Arial" w:hAnsi="Arial" w:cs="Arial"/>
          <w:sz w:val="20"/>
          <w:szCs w:val="20"/>
        </w:rPr>
        <w:t>u</w:t>
      </w:r>
      <w:r w:rsidRPr="001C3ADA">
        <w:rPr>
          <w:rFonts w:ascii="Arial" w:hAnsi="Arial" w:cs="Arial"/>
          <w:sz w:val="20"/>
          <w:szCs w:val="20"/>
        </w:rPr>
        <w:t xml:space="preserve">rowed and dead clams. Statistical models included Plot ID as a random variable to account for spatial effects and repeated measures over the two time points. Results were generated using the </w:t>
      </w:r>
      <w:r w:rsidRPr="001C3ADA">
        <w:rPr>
          <w:rFonts w:ascii="Arial" w:hAnsi="Arial" w:cs="Arial"/>
          <w:i/>
          <w:iCs/>
          <w:sz w:val="20"/>
          <w:szCs w:val="20"/>
        </w:rPr>
        <w:t xml:space="preserve">Anova() </w:t>
      </w:r>
      <w:r w:rsidRPr="001C3ADA">
        <w:rPr>
          <w:rFonts w:ascii="Arial" w:hAnsi="Arial" w:cs="Arial"/>
          <w:sz w:val="20"/>
          <w:szCs w:val="20"/>
        </w:rPr>
        <w:t>function from the ‘car’ package in R, which provides Wald chi-square test results for fixed effects.</w:t>
      </w:r>
      <w:r w:rsidR="0006262A" w:rsidRPr="001C3ADA">
        <w:rPr>
          <w:rFonts w:ascii="Arial" w:hAnsi="Arial" w:cs="Arial"/>
          <w:sz w:val="20"/>
          <w:szCs w:val="20"/>
        </w:rPr>
        <w:t xml:space="preserve"> Bolded text denotes significant effects at p ≤ 0.05; italicized text denotes marginally non-significant effects at p ≤ 0.10.</w:t>
      </w:r>
    </w:p>
    <w:tbl>
      <w:tblPr>
        <w:tblW w:w="8640" w:type="dxa"/>
        <w:jc w:val="center"/>
        <w:tblLook w:val="04A0" w:firstRow="1" w:lastRow="0" w:firstColumn="1" w:lastColumn="0" w:noHBand="0" w:noVBand="1"/>
      </w:tblPr>
      <w:tblGrid>
        <w:gridCol w:w="5310"/>
        <w:gridCol w:w="1170"/>
        <w:gridCol w:w="810"/>
        <w:gridCol w:w="1350"/>
      </w:tblGrid>
      <w:tr w:rsidR="009E173A" w:rsidRPr="001C3ADA" w14:paraId="1EA2D3EF" w14:textId="77777777" w:rsidTr="001826DD">
        <w:trPr>
          <w:trHeight w:val="144"/>
          <w:jc w:val="center"/>
        </w:trPr>
        <w:tc>
          <w:tcPr>
            <w:tcW w:w="5310" w:type="dxa"/>
            <w:tcBorders>
              <w:top w:val="single" w:sz="4" w:space="0" w:color="auto"/>
              <w:left w:val="nil"/>
              <w:bottom w:val="single" w:sz="4" w:space="0" w:color="auto"/>
              <w:right w:val="nil"/>
            </w:tcBorders>
            <w:shd w:val="clear" w:color="auto" w:fill="auto"/>
            <w:noWrap/>
            <w:vAlign w:val="bottom"/>
            <w:hideMark/>
          </w:tcPr>
          <w:p w14:paraId="745749C9"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Source of error</w:t>
            </w:r>
          </w:p>
        </w:tc>
        <w:tc>
          <w:tcPr>
            <w:tcW w:w="1170" w:type="dxa"/>
            <w:tcBorders>
              <w:top w:val="single" w:sz="4" w:space="0" w:color="auto"/>
              <w:left w:val="nil"/>
              <w:bottom w:val="single" w:sz="4" w:space="0" w:color="auto"/>
              <w:right w:val="nil"/>
            </w:tcBorders>
            <w:shd w:val="clear" w:color="auto" w:fill="auto"/>
            <w:noWrap/>
            <w:vAlign w:val="bottom"/>
            <w:hideMark/>
          </w:tcPr>
          <w:p w14:paraId="53B68726" w14:textId="4AB9BC08" w:rsidR="009E173A" w:rsidRPr="001C3ADA" w:rsidRDefault="009E173A" w:rsidP="001826D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810" w:type="dxa"/>
            <w:tcBorders>
              <w:top w:val="single" w:sz="4" w:space="0" w:color="auto"/>
              <w:left w:val="nil"/>
              <w:bottom w:val="single" w:sz="4" w:space="0" w:color="auto"/>
              <w:right w:val="nil"/>
            </w:tcBorders>
            <w:shd w:val="clear" w:color="auto" w:fill="auto"/>
            <w:noWrap/>
            <w:vAlign w:val="bottom"/>
            <w:hideMark/>
          </w:tcPr>
          <w:p w14:paraId="1C6BA2A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df</w:t>
            </w:r>
          </w:p>
        </w:tc>
        <w:tc>
          <w:tcPr>
            <w:tcW w:w="1350" w:type="dxa"/>
            <w:tcBorders>
              <w:top w:val="single" w:sz="4" w:space="0" w:color="auto"/>
              <w:left w:val="nil"/>
              <w:bottom w:val="single" w:sz="4" w:space="0" w:color="auto"/>
              <w:right w:val="nil"/>
            </w:tcBorders>
            <w:shd w:val="clear" w:color="auto" w:fill="auto"/>
            <w:noWrap/>
            <w:vAlign w:val="bottom"/>
            <w:hideMark/>
          </w:tcPr>
          <w:p w14:paraId="684AF4E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p-value</w:t>
            </w:r>
          </w:p>
        </w:tc>
      </w:tr>
      <w:tr w:rsidR="009E173A" w:rsidRPr="001C3ADA" w14:paraId="0B8C87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7A93543" w14:textId="77777777"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Reburrowing</w:t>
            </w:r>
          </w:p>
        </w:tc>
        <w:tc>
          <w:tcPr>
            <w:tcW w:w="1170" w:type="dxa"/>
            <w:tcBorders>
              <w:top w:val="nil"/>
              <w:left w:val="nil"/>
              <w:bottom w:val="nil"/>
              <w:right w:val="nil"/>
            </w:tcBorders>
            <w:shd w:val="clear" w:color="auto" w:fill="auto"/>
            <w:noWrap/>
            <w:vAlign w:val="bottom"/>
            <w:hideMark/>
          </w:tcPr>
          <w:p w14:paraId="616D4971"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38A768CA"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096BE71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59AE6C8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93C59D9"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0B4FA75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810" w:type="dxa"/>
            <w:tcBorders>
              <w:top w:val="nil"/>
              <w:left w:val="nil"/>
              <w:bottom w:val="nil"/>
              <w:right w:val="nil"/>
            </w:tcBorders>
            <w:shd w:val="clear" w:color="auto" w:fill="auto"/>
            <w:noWrap/>
            <w:vAlign w:val="bottom"/>
            <w:hideMark/>
          </w:tcPr>
          <w:p w14:paraId="09D25480"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5005AF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9E173A" w:rsidRPr="001C3ADA" w14:paraId="61AFC6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85623D" w14:textId="5180A0C7"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F167BA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810" w:type="dxa"/>
            <w:tcBorders>
              <w:top w:val="nil"/>
              <w:left w:val="nil"/>
              <w:bottom w:val="nil"/>
              <w:right w:val="nil"/>
            </w:tcBorders>
            <w:shd w:val="clear" w:color="auto" w:fill="auto"/>
            <w:noWrap/>
            <w:vAlign w:val="bottom"/>
            <w:hideMark/>
          </w:tcPr>
          <w:p w14:paraId="1C937A8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60D18A3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9E173A" w:rsidRPr="001C3ADA" w14:paraId="4A550CD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F706538"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05E7E2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810" w:type="dxa"/>
            <w:tcBorders>
              <w:top w:val="nil"/>
              <w:left w:val="nil"/>
              <w:bottom w:val="nil"/>
              <w:right w:val="nil"/>
            </w:tcBorders>
            <w:shd w:val="clear" w:color="auto" w:fill="auto"/>
            <w:noWrap/>
            <w:vAlign w:val="bottom"/>
            <w:hideMark/>
          </w:tcPr>
          <w:p w14:paraId="2BE425D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A8D50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9E173A" w:rsidRPr="001C3ADA" w14:paraId="6901598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BDAA0F9"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Time</w:t>
            </w:r>
          </w:p>
        </w:tc>
        <w:tc>
          <w:tcPr>
            <w:tcW w:w="1170" w:type="dxa"/>
            <w:tcBorders>
              <w:top w:val="nil"/>
              <w:left w:val="nil"/>
              <w:bottom w:val="nil"/>
              <w:right w:val="nil"/>
            </w:tcBorders>
            <w:shd w:val="clear" w:color="auto" w:fill="auto"/>
            <w:noWrap/>
            <w:vAlign w:val="bottom"/>
            <w:hideMark/>
          </w:tcPr>
          <w:p w14:paraId="4D5E368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810" w:type="dxa"/>
            <w:tcBorders>
              <w:top w:val="nil"/>
              <w:left w:val="nil"/>
              <w:bottom w:val="nil"/>
              <w:right w:val="nil"/>
            </w:tcBorders>
            <w:shd w:val="clear" w:color="auto" w:fill="auto"/>
            <w:noWrap/>
            <w:vAlign w:val="bottom"/>
            <w:hideMark/>
          </w:tcPr>
          <w:p w14:paraId="325E396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3CDCB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9E173A" w:rsidRPr="001C3ADA" w14:paraId="6A33776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3D57154" w14:textId="7777777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5E698E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810" w:type="dxa"/>
            <w:tcBorders>
              <w:top w:val="nil"/>
              <w:left w:val="nil"/>
              <w:bottom w:val="nil"/>
              <w:right w:val="nil"/>
            </w:tcBorders>
            <w:shd w:val="clear" w:color="auto" w:fill="auto"/>
            <w:noWrap/>
            <w:vAlign w:val="bottom"/>
            <w:hideMark/>
          </w:tcPr>
          <w:p w14:paraId="127BE10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57525A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9E173A" w:rsidRPr="001C3ADA" w14:paraId="38D5E96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3777EAE" w14:textId="4EA4D80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2A43CD2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810" w:type="dxa"/>
            <w:tcBorders>
              <w:top w:val="nil"/>
              <w:left w:val="nil"/>
              <w:bottom w:val="nil"/>
              <w:right w:val="nil"/>
            </w:tcBorders>
            <w:shd w:val="clear" w:color="auto" w:fill="auto"/>
            <w:noWrap/>
            <w:vAlign w:val="bottom"/>
            <w:hideMark/>
          </w:tcPr>
          <w:p w14:paraId="06211E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3F97AD0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9E173A" w:rsidRPr="001C3ADA" w14:paraId="1437F56F"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1687BBA" w14:textId="25011176"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205F37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810" w:type="dxa"/>
            <w:tcBorders>
              <w:top w:val="nil"/>
              <w:left w:val="nil"/>
              <w:bottom w:val="nil"/>
              <w:right w:val="nil"/>
            </w:tcBorders>
            <w:shd w:val="clear" w:color="auto" w:fill="auto"/>
            <w:noWrap/>
            <w:vAlign w:val="bottom"/>
            <w:hideMark/>
          </w:tcPr>
          <w:p w14:paraId="7FE04A4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5A8DFD3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9E173A" w:rsidRPr="001C3ADA" w14:paraId="19D335A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CF5D9E" w14:textId="74455FE9"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B475C6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810" w:type="dxa"/>
            <w:tcBorders>
              <w:top w:val="nil"/>
              <w:left w:val="nil"/>
              <w:bottom w:val="nil"/>
              <w:right w:val="nil"/>
            </w:tcBorders>
            <w:shd w:val="clear" w:color="auto" w:fill="auto"/>
            <w:noWrap/>
            <w:vAlign w:val="bottom"/>
            <w:hideMark/>
          </w:tcPr>
          <w:p w14:paraId="0BAFB0E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350" w:type="dxa"/>
            <w:tcBorders>
              <w:top w:val="nil"/>
              <w:left w:val="nil"/>
              <w:bottom w:val="nil"/>
              <w:right w:val="nil"/>
            </w:tcBorders>
            <w:shd w:val="clear" w:color="auto" w:fill="auto"/>
            <w:noWrap/>
            <w:vAlign w:val="bottom"/>
            <w:hideMark/>
          </w:tcPr>
          <w:p w14:paraId="6E21980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9E173A" w:rsidRPr="001C3ADA" w14:paraId="31D7CCC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BDA56D" w14:textId="034B9882"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480201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810" w:type="dxa"/>
            <w:tcBorders>
              <w:top w:val="nil"/>
              <w:left w:val="nil"/>
              <w:bottom w:val="nil"/>
              <w:right w:val="nil"/>
            </w:tcBorders>
            <w:shd w:val="clear" w:color="auto" w:fill="auto"/>
            <w:noWrap/>
            <w:vAlign w:val="bottom"/>
            <w:hideMark/>
          </w:tcPr>
          <w:p w14:paraId="025ADB0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7290A3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9E173A" w:rsidRPr="001C3ADA" w14:paraId="6E02540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ED7BC4B" w14:textId="519453B7"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55F667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67EA6E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27AB344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9E173A" w:rsidRPr="001C3ADA" w14:paraId="1DFE1A8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6A5E5327" w14:textId="702DE533"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FA8EB7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810" w:type="dxa"/>
            <w:tcBorders>
              <w:top w:val="nil"/>
              <w:left w:val="nil"/>
              <w:bottom w:val="nil"/>
              <w:right w:val="nil"/>
            </w:tcBorders>
            <w:shd w:val="clear" w:color="auto" w:fill="auto"/>
            <w:noWrap/>
            <w:vAlign w:val="bottom"/>
            <w:hideMark/>
          </w:tcPr>
          <w:p w14:paraId="4E5D139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3C52A8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9E173A" w:rsidRPr="001C3ADA" w14:paraId="074BC0F4"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84C3C1B" w14:textId="06266821"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5FAA9ED7"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810" w:type="dxa"/>
            <w:tcBorders>
              <w:top w:val="nil"/>
              <w:left w:val="nil"/>
              <w:bottom w:val="nil"/>
              <w:right w:val="nil"/>
            </w:tcBorders>
            <w:shd w:val="clear" w:color="auto" w:fill="auto"/>
            <w:noWrap/>
            <w:vAlign w:val="bottom"/>
            <w:hideMark/>
          </w:tcPr>
          <w:p w14:paraId="2F9C7F7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21D1C3A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9E173A" w:rsidRPr="001C3ADA" w14:paraId="1A1125B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35F79C" w14:textId="0A75769C"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3168BA2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810" w:type="dxa"/>
            <w:tcBorders>
              <w:top w:val="nil"/>
              <w:left w:val="nil"/>
              <w:bottom w:val="nil"/>
              <w:right w:val="nil"/>
            </w:tcBorders>
            <w:shd w:val="clear" w:color="auto" w:fill="auto"/>
            <w:noWrap/>
            <w:vAlign w:val="bottom"/>
            <w:hideMark/>
          </w:tcPr>
          <w:p w14:paraId="19BADAB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647CB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9E173A" w:rsidRPr="001C3ADA" w14:paraId="37E7E1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EE1926A" w14:textId="5754071E"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EBA9C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680B7E8E"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C02F11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9E173A" w:rsidRPr="001C3ADA" w14:paraId="613A05D0"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5C6165A" w14:textId="6A95726F" w:rsidR="009E173A" w:rsidRPr="00CC0593" w:rsidRDefault="009E173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 xml:space="preserve">Predator treatment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2B5452E3"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5CFCA04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629DF7D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9E173A" w:rsidRPr="001C3ADA" w14:paraId="380FA6FB"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9FDEF6E" w14:textId="4DA1ED48" w:rsidR="009E173A" w:rsidRPr="00CC0593" w:rsidRDefault="0004527A" w:rsidP="009E173A">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Trial</w:t>
            </w:r>
            <w:r w:rsidR="009E173A" w:rsidRPr="00CC0593">
              <w:rPr>
                <w:rFonts w:ascii="Arial" w:eastAsia="Times New Roman" w:hAnsi="Arial" w:cs="Arial"/>
                <w:color w:val="000000"/>
                <w:sz w:val="20"/>
                <w:szCs w:val="20"/>
              </w:rPr>
              <w:t xml:space="preserv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Predator treatment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Time </w:t>
            </w:r>
            <w:r w:rsidR="0035363F" w:rsidRPr="00CC0593">
              <w:rPr>
                <w:rFonts w:ascii="Arial" w:eastAsia="Times New Roman" w:hAnsi="Arial" w:cs="Arial"/>
                <w:color w:val="000000"/>
                <w:sz w:val="20"/>
                <w:szCs w:val="20"/>
              </w:rPr>
              <w:t>×</w:t>
            </w:r>
            <w:r w:rsidR="009E173A" w:rsidRPr="00CC0593">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DD713E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810" w:type="dxa"/>
            <w:tcBorders>
              <w:top w:val="nil"/>
              <w:left w:val="nil"/>
              <w:bottom w:val="nil"/>
              <w:right w:val="nil"/>
            </w:tcBorders>
            <w:shd w:val="clear" w:color="auto" w:fill="auto"/>
            <w:noWrap/>
            <w:vAlign w:val="bottom"/>
            <w:hideMark/>
          </w:tcPr>
          <w:p w14:paraId="6F23163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30188769"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9E173A" w:rsidRPr="001C3ADA" w14:paraId="4549F6D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B85AADF" w14:textId="77777777" w:rsidR="009E173A" w:rsidRPr="001C3ADA" w:rsidRDefault="009E173A" w:rsidP="009E173A">
            <w:pPr>
              <w:spacing w:after="0" w:line="240" w:lineRule="auto"/>
              <w:jc w:val="right"/>
              <w:rPr>
                <w:rFonts w:ascii="Arial" w:eastAsia="Times New Roman" w:hAnsi="Arial" w:cs="Arial"/>
                <w:color w:val="000000"/>
                <w:sz w:val="20"/>
                <w:szCs w:val="20"/>
              </w:rPr>
            </w:pPr>
          </w:p>
        </w:tc>
        <w:tc>
          <w:tcPr>
            <w:tcW w:w="1170" w:type="dxa"/>
            <w:tcBorders>
              <w:top w:val="nil"/>
              <w:left w:val="nil"/>
              <w:bottom w:val="nil"/>
              <w:right w:val="nil"/>
            </w:tcBorders>
            <w:shd w:val="clear" w:color="auto" w:fill="auto"/>
            <w:noWrap/>
            <w:vAlign w:val="bottom"/>
            <w:hideMark/>
          </w:tcPr>
          <w:p w14:paraId="61F915FC" w14:textId="77777777" w:rsidR="009E173A" w:rsidRPr="001C3ADA" w:rsidRDefault="009E173A" w:rsidP="001826DD">
            <w:pPr>
              <w:spacing w:after="0" w:line="240" w:lineRule="auto"/>
              <w:jc w:val="right"/>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2BCD50BF"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7E9F6DF3"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37C9056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18E8D5D" w14:textId="32266F46" w:rsidR="009E173A" w:rsidRPr="001C3ADA" w:rsidRDefault="009E173A" w:rsidP="009E173A">
            <w:pPr>
              <w:spacing w:after="0" w:line="240" w:lineRule="auto"/>
              <w:rPr>
                <w:rFonts w:ascii="Arial" w:eastAsia="Times New Roman" w:hAnsi="Arial" w:cs="Arial"/>
                <w:i/>
                <w:iCs/>
                <w:color w:val="000000"/>
                <w:sz w:val="20"/>
                <w:szCs w:val="20"/>
                <w:u w:val="single"/>
              </w:rPr>
            </w:pPr>
            <w:r w:rsidRPr="001C3ADA">
              <w:rPr>
                <w:rFonts w:ascii="Arial" w:eastAsia="Times New Roman" w:hAnsi="Arial" w:cs="Arial"/>
                <w:i/>
                <w:iCs/>
                <w:color w:val="000000"/>
                <w:sz w:val="20"/>
                <w:szCs w:val="20"/>
                <w:u w:val="single"/>
              </w:rPr>
              <w:t>Mortality</w:t>
            </w:r>
          </w:p>
        </w:tc>
        <w:tc>
          <w:tcPr>
            <w:tcW w:w="1170" w:type="dxa"/>
            <w:tcBorders>
              <w:top w:val="nil"/>
              <w:left w:val="nil"/>
              <w:bottom w:val="nil"/>
              <w:right w:val="nil"/>
            </w:tcBorders>
            <w:shd w:val="clear" w:color="auto" w:fill="auto"/>
            <w:noWrap/>
            <w:vAlign w:val="bottom"/>
            <w:hideMark/>
          </w:tcPr>
          <w:p w14:paraId="14D1EFAC" w14:textId="77777777" w:rsidR="009E173A" w:rsidRPr="001C3ADA" w:rsidRDefault="009E173A" w:rsidP="001826DD">
            <w:pPr>
              <w:spacing w:after="0" w:line="240" w:lineRule="auto"/>
              <w:jc w:val="right"/>
              <w:rPr>
                <w:rFonts w:ascii="Arial" w:eastAsia="Times New Roman" w:hAnsi="Arial" w:cs="Arial"/>
                <w:i/>
                <w:iCs/>
                <w:color w:val="000000"/>
                <w:sz w:val="20"/>
                <w:szCs w:val="20"/>
                <w:u w:val="single"/>
              </w:rPr>
            </w:pPr>
          </w:p>
        </w:tc>
        <w:tc>
          <w:tcPr>
            <w:tcW w:w="810" w:type="dxa"/>
            <w:tcBorders>
              <w:top w:val="nil"/>
              <w:left w:val="nil"/>
              <w:bottom w:val="nil"/>
              <w:right w:val="nil"/>
            </w:tcBorders>
            <w:shd w:val="clear" w:color="auto" w:fill="auto"/>
            <w:noWrap/>
            <w:vAlign w:val="bottom"/>
            <w:hideMark/>
          </w:tcPr>
          <w:p w14:paraId="54E44684" w14:textId="77777777" w:rsidR="009E173A" w:rsidRPr="001C3ADA" w:rsidRDefault="009E173A" w:rsidP="001826DD">
            <w:pPr>
              <w:spacing w:after="0" w:line="240" w:lineRule="auto"/>
              <w:jc w:val="right"/>
              <w:rPr>
                <w:rFonts w:ascii="Arial" w:eastAsia="Times New Roman" w:hAnsi="Arial" w:cs="Arial"/>
                <w:sz w:val="20"/>
                <w:szCs w:val="20"/>
              </w:rPr>
            </w:pPr>
          </w:p>
        </w:tc>
        <w:tc>
          <w:tcPr>
            <w:tcW w:w="1350" w:type="dxa"/>
            <w:tcBorders>
              <w:top w:val="nil"/>
              <w:left w:val="nil"/>
              <w:bottom w:val="nil"/>
              <w:right w:val="nil"/>
            </w:tcBorders>
            <w:shd w:val="clear" w:color="auto" w:fill="auto"/>
            <w:noWrap/>
            <w:vAlign w:val="bottom"/>
            <w:hideMark/>
          </w:tcPr>
          <w:p w14:paraId="54721629" w14:textId="77777777" w:rsidR="009E173A" w:rsidRPr="001C3ADA" w:rsidRDefault="009E173A" w:rsidP="001826DD">
            <w:pPr>
              <w:spacing w:after="0" w:line="240" w:lineRule="auto"/>
              <w:jc w:val="right"/>
              <w:rPr>
                <w:rFonts w:ascii="Arial" w:eastAsia="Times New Roman" w:hAnsi="Arial" w:cs="Arial"/>
                <w:sz w:val="20"/>
                <w:szCs w:val="20"/>
              </w:rPr>
            </w:pPr>
          </w:p>
        </w:tc>
      </w:tr>
      <w:tr w:rsidR="009E173A" w:rsidRPr="001C3ADA" w14:paraId="6E26503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5E1FAF8"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p>
        </w:tc>
        <w:tc>
          <w:tcPr>
            <w:tcW w:w="1170" w:type="dxa"/>
            <w:tcBorders>
              <w:top w:val="nil"/>
              <w:left w:val="nil"/>
              <w:bottom w:val="nil"/>
              <w:right w:val="nil"/>
            </w:tcBorders>
            <w:shd w:val="clear" w:color="auto" w:fill="auto"/>
            <w:noWrap/>
            <w:vAlign w:val="bottom"/>
            <w:hideMark/>
          </w:tcPr>
          <w:p w14:paraId="3965C3C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810" w:type="dxa"/>
            <w:tcBorders>
              <w:top w:val="nil"/>
              <w:left w:val="nil"/>
              <w:bottom w:val="nil"/>
              <w:right w:val="nil"/>
            </w:tcBorders>
            <w:shd w:val="clear" w:color="auto" w:fill="auto"/>
            <w:noWrap/>
            <w:vAlign w:val="bottom"/>
            <w:hideMark/>
          </w:tcPr>
          <w:p w14:paraId="101562CC"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1F7BDEFD"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402A0CDD"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4EDF8885" w14:textId="5818BEDE"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p>
        </w:tc>
        <w:tc>
          <w:tcPr>
            <w:tcW w:w="1170" w:type="dxa"/>
            <w:tcBorders>
              <w:top w:val="nil"/>
              <w:left w:val="nil"/>
              <w:bottom w:val="nil"/>
              <w:right w:val="nil"/>
            </w:tcBorders>
            <w:shd w:val="clear" w:color="auto" w:fill="auto"/>
            <w:noWrap/>
            <w:vAlign w:val="bottom"/>
            <w:hideMark/>
          </w:tcPr>
          <w:p w14:paraId="708547F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810" w:type="dxa"/>
            <w:tcBorders>
              <w:top w:val="nil"/>
              <w:left w:val="nil"/>
              <w:bottom w:val="nil"/>
              <w:right w:val="nil"/>
            </w:tcBorders>
            <w:shd w:val="clear" w:color="auto" w:fill="auto"/>
            <w:noWrap/>
            <w:vAlign w:val="bottom"/>
            <w:hideMark/>
          </w:tcPr>
          <w:p w14:paraId="44275714"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34446D83"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9E173A" w:rsidRPr="001C3ADA" w14:paraId="6BBD414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3C3EB2" w14:textId="77777777"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Predator treatment</w:t>
            </w:r>
          </w:p>
        </w:tc>
        <w:tc>
          <w:tcPr>
            <w:tcW w:w="1170" w:type="dxa"/>
            <w:tcBorders>
              <w:top w:val="nil"/>
              <w:left w:val="nil"/>
              <w:bottom w:val="nil"/>
              <w:right w:val="nil"/>
            </w:tcBorders>
            <w:shd w:val="clear" w:color="auto" w:fill="auto"/>
            <w:noWrap/>
            <w:vAlign w:val="bottom"/>
            <w:hideMark/>
          </w:tcPr>
          <w:p w14:paraId="2A3E0649"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810" w:type="dxa"/>
            <w:tcBorders>
              <w:top w:val="nil"/>
              <w:left w:val="nil"/>
              <w:bottom w:val="nil"/>
              <w:right w:val="nil"/>
            </w:tcBorders>
            <w:shd w:val="clear" w:color="auto" w:fill="auto"/>
            <w:noWrap/>
            <w:vAlign w:val="bottom"/>
            <w:hideMark/>
          </w:tcPr>
          <w:p w14:paraId="2883ED45"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6832463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9E173A" w:rsidRPr="001C3ADA" w14:paraId="6B57F85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67E9763" w14:textId="77777777" w:rsidR="009E173A" w:rsidRPr="001C3ADA" w:rsidRDefault="009E173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Time</w:t>
            </w:r>
          </w:p>
        </w:tc>
        <w:tc>
          <w:tcPr>
            <w:tcW w:w="1170" w:type="dxa"/>
            <w:tcBorders>
              <w:top w:val="nil"/>
              <w:left w:val="nil"/>
              <w:bottom w:val="nil"/>
              <w:right w:val="nil"/>
            </w:tcBorders>
            <w:shd w:val="clear" w:color="auto" w:fill="auto"/>
            <w:noWrap/>
            <w:vAlign w:val="bottom"/>
            <w:hideMark/>
          </w:tcPr>
          <w:p w14:paraId="51829332"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810" w:type="dxa"/>
            <w:tcBorders>
              <w:top w:val="nil"/>
              <w:left w:val="nil"/>
              <w:bottom w:val="nil"/>
              <w:right w:val="nil"/>
            </w:tcBorders>
            <w:shd w:val="clear" w:color="auto" w:fill="auto"/>
            <w:noWrap/>
            <w:vAlign w:val="bottom"/>
            <w:hideMark/>
          </w:tcPr>
          <w:p w14:paraId="1955C407"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350" w:type="dxa"/>
            <w:tcBorders>
              <w:top w:val="nil"/>
              <w:left w:val="nil"/>
              <w:bottom w:val="nil"/>
              <w:right w:val="nil"/>
            </w:tcBorders>
            <w:shd w:val="clear" w:color="auto" w:fill="auto"/>
            <w:noWrap/>
            <w:vAlign w:val="bottom"/>
            <w:hideMark/>
          </w:tcPr>
          <w:p w14:paraId="0A4DF26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9E173A" w:rsidRPr="001C3ADA" w14:paraId="35D0B98A"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8DEBC35" w14:textId="77777777"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Tide level</w:t>
            </w:r>
          </w:p>
        </w:tc>
        <w:tc>
          <w:tcPr>
            <w:tcW w:w="1170" w:type="dxa"/>
            <w:tcBorders>
              <w:top w:val="nil"/>
              <w:left w:val="nil"/>
              <w:bottom w:val="nil"/>
              <w:right w:val="nil"/>
            </w:tcBorders>
            <w:shd w:val="clear" w:color="auto" w:fill="auto"/>
            <w:noWrap/>
            <w:vAlign w:val="bottom"/>
            <w:hideMark/>
          </w:tcPr>
          <w:p w14:paraId="03E7035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810" w:type="dxa"/>
            <w:tcBorders>
              <w:top w:val="nil"/>
              <w:left w:val="nil"/>
              <w:bottom w:val="nil"/>
              <w:right w:val="nil"/>
            </w:tcBorders>
            <w:shd w:val="clear" w:color="auto" w:fill="auto"/>
            <w:noWrap/>
            <w:vAlign w:val="bottom"/>
            <w:hideMark/>
          </w:tcPr>
          <w:p w14:paraId="5076E78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C9D339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9E173A" w:rsidRPr="001C3ADA" w14:paraId="2D678FE5"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36AB7E1" w14:textId="485F3113" w:rsidR="009E173A" w:rsidRPr="001C3ADA"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1C3ADA">
              <w:rPr>
                <w:rFonts w:ascii="Arial" w:eastAsia="Times New Roman" w:hAnsi="Arial" w:cs="Arial"/>
                <w:color w:val="000000"/>
                <w:sz w:val="20"/>
                <w:szCs w:val="20"/>
              </w:rPr>
              <w:t xml:space="preserve"> </w:t>
            </w:r>
            <w:r w:rsidR="0035363F" w:rsidRPr="001C3ADA">
              <w:rPr>
                <w:rFonts w:ascii="Arial" w:eastAsia="Times New Roman" w:hAnsi="Arial" w:cs="Arial"/>
                <w:color w:val="000000"/>
                <w:sz w:val="20"/>
                <w:szCs w:val="20"/>
              </w:rPr>
              <w:t>×</w:t>
            </w:r>
            <w:r w:rsidR="009E173A" w:rsidRPr="001C3ADA">
              <w:rPr>
                <w:rFonts w:ascii="Arial" w:eastAsia="Times New Roman" w:hAnsi="Arial" w:cs="Arial"/>
                <w:color w:val="000000"/>
                <w:sz w:val="20"/>
                <w:szCs w:val="20"/>
              </w:rPr>
              <w:t xml:space="preserve"> Predator treatment</w:t>
            </w:r>
          </w:p>
        </w:tc>
        <w:tc>
          <w:tcPr>
            <w:tcW w:w="1170" w:type="dxa"/>
            <w:tcBorders>
              <w:top w:val="nil"/>
              <w:left w:val="nil"/>
              <w:bottom w:val="nil"/>
              <w:right w:val="nil"/>
            </w:tcBorders>
            <w:shd w:val="clear" w:color="auto" w:fill="auto"/>
            <w:noWrap/>
            <w:vAlign w:val="bottom"/>
            <w:hideMark/>
          </w:tcPr>
          <w:p w14:paraId="501CF6E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810" w:type="dxa"/>
            <w:tcBorders>
              <w:top w:val="nil"/>
              <w:left w:val="nil"/>
              <w:bottom w:val="nil"/>
              <w:right w:val="nil"/>
            </w:tcBorders>
            <w:shd w:val="clear" w:color="auto" w:fill="auto"/>
            <w:noWrap/>
            <w:vAlign w:val="bottom"/>
            <w:hideMark/>
          </w:tcPr>
          <w:p w14:paraId="0239A0D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350" w:type="dxa"/>
            <w:tcBorders>
              <w:top w:val="nil"/>
              <w:left w:val="nil"/>
              <w:bottom w:val="nil"/>
              <w:right w:val="nil"/>
            </w:tcBorders>
            <w:shd w:val="clear" w:color="auto" w:fill="auto"/>
            <w:noWrap/>
            <w:vAlign w:val="bottom"/>
            <w:hideMark/>
          </w:tcPr>
          <w:p w14:paraId="77DB26A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9E173A" w:rsidRPr="001C3ADA" w14:paraId="106368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90814E3" w14:textId="06EA8B5C" w:rsidR="009E173A" w:rsidRPr="001C3ADA" w:rsidRDefault="0004527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Trial</w:t>
            </w:r>
            <w:r w:rsidR="009E173A" w:rsidRPr="001C3ADA">
              <w:rPr>
                <w:rFonts w:ascii="Arial" w:eastAsia="Times New Roman" w:hAnsi="Arial" w:cs="Arial"/>
                <w:b/>
                <w:bCs/>
                <w:color w:val="000000"/>
                <w:sz w:val="20"/>
                <w:szCs w:val="20"/>
              </w:rPr>
              <w:t xml:space="preserve"> </w:t>
            </w:r>
            <w:r w:rsidR="0035363F" w:rsidRPr="001C3ADA">
              <w:rPr>
                <w:rFonts w:ascii="Arial" w:eastAsia="Times New Roman" w:hAnsi="Arial" w:cs="Arial"/>
                <w:b/>
                <w:bCs/>
                <w:color w:val="000000"/>
                <w:sz w:val="20"/>
                <w:szCs w:val="20"/>
              </w:rPr>
              <w:t>×</w:t>
            </w:r>
            <w:r w:rsidR="009E173A"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46163A5B"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810" w:type="dxa"/>
            <w:tcBorders>
              <w:top w:val="nil"/>
              <w:left w:val="nil"/>
              <w:bottom w:val="nil"/>
              <w:right w:val="nil"/>
            </w:tcBorders>
            <w:shd w:val="clear" w:color="auto" w:fill="auto"/>
            <w:noWrap/>
            <w:vAlign w:val="bottom"/>
            <w:hideMark/>
          </w:tcPr>
          <w:p w14:paraId="5DC9927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350" w:type="dxa"/>
            <w:tcBorders>
              <w:top w:val="nil"/>
              <w:left w:val="nil"/>
              <w:bottom w:val="nil"/>
              <w:right w:val="nil"/>
            </w:tcBorders>
            <w:shd w:val="clear" w:color="auto" w:fill="auto"/>
            <w:noWrap/>
            <w:vAlign w:val="bottom"/>
            <w:hideMark/>
          </w:tcPr>
          <w:p w14:paraId="1905D906"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9E173A" w:rsidRPr="001C3ADA" w14:paraId="1A824C96"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50A1BFD3" w14:textId="04D34AF4" w:rsidR="009E173A" w:rsidRPr="001C3ADA" w:rsidRDefault="009E173A" w:rsidP="009E173A">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 xml:space="preserve">Predator treatment </w:t>
            </w:r>
            <w:r w:rsidR="0035363F" w:rsidRPr="001C3ADA">
              <w:rPr>
                <w:rFonts w:ascii="Arial" w:eastAsia="Times New Roman" w:hAnsi="Arial" w:cs="Arial"/>
                <w:b/>
                <w:bCs/>
                <w:color w:val="000000"/>
                <w:sz w:val="20"/>
                <w:szCs w:val="20"/>
              </w:rPr>
              <w:t>×</w:t>
            </w:r>
            <w:r w:rsidRPr="001C3ADA">
              <w:rPr>
                <w:rFonts w:ascii="Arial" w:eastAsia="Times New Roman" w:hAnsi="Arial" w:cs="Arial"/>
                <w:b/>
                <w:b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6848E42E"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810" w:type="dxa"/>
            <w:tcBorders>
              <w:top w:val="nil"/>
              <w:left w:val="nil"/>
              <w:bottom w:val="nil"/>
              <w:right w:val="nil"/>
            </w:tcBorders>
            <w:shd w:val="clear" w:color="auto" w:fill="auto"/>
            <w:noWrap/>
            <w:vAlign w:val="bottom"/>
            <w:hideMark/>
          </w:tcPr>
          <w:p w14:paraId="4F66B371"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350" w:type="dxa"/>
            <w:tcBorders>
              <w:top w:val="nil"/>
              <w:left w:val="nil"/>
              <w:bottom w:val="nil"/>
              <w:right w:val="nil"/>
            </w:tcBorders>
            <w:shd w:val="clear" w:color="auto" w:fill="auto"/>
            <w:noWrap/>
            <w:vAlign w:val="bottom"/>
            <w:hideMark/>
          </w:tcPr>
          <w:p w14:paraId="31FEE41F" w14:textId="77777777" w:rsidR="009E173A" w:rsidRPr="001C3ADA" w:rsidRDefault="009E173A" w:rsidP="001826D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9E173A" w:rsidRPr="001C3ADA" w14:paraId="17F53F3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13C0C95F" w14:textId="2DA63C1C"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65FA01C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810" w:type="dxa"/>
            <w:tcBorders>
              <w:top w:val="nil"/>
              <w:left w:val="nil"/>
              <w:bottom w:val="nil"/>
              <w:right w:val="nil"/>
            </w:tcBorders>
            <w:shd w:val="clear" w:color="auto" w:fill="auto"/>
            <w:noWrap/>
            <w:vAlign w:val="bottom"/>
            <w:hideMark/>
          </w:tcPr>
          <w:p w14:paraId="4323E97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53C06BD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9E173A" w:rsidRPr="001C3ADA" w14:paraId="0BF5CEF8"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3686F859" w14:textId="10B2EC64"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Predator treatment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2F2403A"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810" w:type="dxa"/>
            <w:tcBorders>
              <w:top w:val="nil"/>
              <w:left w:val="nil"/>
              <w:bottom w:val="nil"/>
              <w:right w:val="nil"/>
            </w:tcBorders>
            <w:shd w:val="clear" w:color="auto" w:fill="auto"/>
            <w:noWrap/>
            <w:vAlign w:val="bottom"/>
            <w:hideMark/>
          </w:tcPr>
          <w:p w14:paraId="5296DF5D"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0103DB0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9E173A" w:rsidRPr="001C3ADA" w14:paraId="6B8C4D7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7011C181" w14:textId="592803CB" w:rsidR="009E173A" w:rsidRPr="001C3ADA" w:rsidRDefault="009E173A" w:rsidP="009E173A">
            <w:pPr>
              <w:spacing w:after="0" w:line="240" w:lineRule="auto"/>
              <w:rPr>
                <w:rFonts w:ascii="Arial" w:eastAsia="Times New Roman" w:hAnsi="Arial" w:cs="Arial"/>
                <w:color w:val="000000"/>
                <w:sz w:val="20"/>
                <w:szCs w:val="20"/>
              </w:rPr>
            </w:pPr>
            <w:r w:rsidRPr="001C3ADA">
              <w:rPr>
                <w:rFonts w:ascii="Arial" w:eastAsia="Times New Roman" w:hAnsi="Arial" w:cs="Arial"/>
                <w:color w:val="000000"/>
                <w:sz w:val="20"/>
                <w:szCs w:val="20"/>
              </w:rPr>
              <w:t xml:space="preserve">Time </w:t>
            </w:r>
            <w:r w:rsidR="0035363F" w:rsidRPr="001C3ADA">
              <w:rPr>
                <w:rFonts w:ascii="Arial" w:eastAsia="Times New Roman" w:hAnsi="Arial" w:cs="Arial"/>
                <w:color w:val="000000"/>
                <w:sz w:val="20"/>
                <w:szCs w:val="20"/>
              </w:rPr>
              <w:t>×</w:t>
            </w:r>
            <w:r w:rsidRPr="001C3ADA">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74396D28"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810" w:type="dxa"/>
            <w:tcBorders>
              <w:top w:val="nil"/>
              <w:left w:val="nil"/>
              <w:bottom w:val="nil"/>
              <w:right w:val="nil"/>
            </w:tcBorders>
            <w:shd w:val="clear" w:color="auto" w:fill="auto"/>
            <w:noWrap/>
            <w:vAlign w:val="bottom"/>
            <w:hideMark/>
          </w:tcPr>
          <w:p w14:paraId="5A1D805B"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38D2016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9E173A" w:rsidRPr="001C3ADA" w14:paraId="5F31A04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084BCE7" w14:textId="5D5CB9BD" w:rsidR="009E173A" w:rsidRPr="001C3ADA" w:rsidRDefault="0004527A" w:rsidP="009E173A">
            <w:pPr>
              <w:spacing w:after="0" w:line="240" w:lineRule="auto"/>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Trial</w:t>
            </w:r>
            <w:r w:rsidR="009E173A" w:rsidRPr="001C3ADA">
              <w:rPr>
                <w:rFonts w:ascii="Arial" w:eastAsia="Times New Roman" w:hAnsi="Arial" w:cs="Arial"/>
                <w:i/>
                <w:iCs/>
                <w:color w:val="000000"/>
                <w:sz w:val="20"/>
                <w:szCs w:val="20"/>
              </w:rPr>
              <w:t xml:space="preserve">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Predator treatment </w:t>
            </w:r>
            <w:r w:rsidR="0035363F" w:rsidRPr="001C3ADA">
              <w:rPr>
                <w:rFonts w:ascii="Arial" w:eastAsia="Times New Roman" w:hAnsi="Arial" w:cs="Arial"/>
                <w:i/>
                <w:iCs/>
                <w:color w:val="000000"/>
                <w:sz w:val="20"/>
                <w:szCs w:val="20"/>
              </w:rPr>
              <w:t>×</w:t>
            </w:r>
            <w:r w:rsidR="009E173A" w:rsidRPr="001C3ADA">
              <w:rPr>
                <w:rFonts w:ascii="Arial" w:eastAsia="Times New Roman" w:hAnsi="Arial" w:cs="Arial"/>
                <w:i/>
                <w:iCs/>
                <w:color w:val="000000"/>
                <w:sz w:val="20"/>
                <w:szCs w:val="20"/>
              </w:rPr>
              <w:t xml:space="preserve"> Time</w:t>
            </w:r>
          </w:p>
        </w:tc>
        <w:tc>
          <w:tcPr>
            <w:tcW w:w="1170" w:type="dxa"/>
            <w:tcBorders>
              <w:top w:val="nil"/>
              <w:left w:val="nil"/>
              <w:bottom w:val="nil"/>
              <w:right w:val="nil"/>
            </w:tcBorders>
            <w:shd w:val="clear" w:color="auto" w:fill="auto"/>
            <w:noWrap/>
            <w:vAlign w:val="bottom"/>
            <w:hideMark/>
          </w:tcPr>
          <w:p w14:paraId="7F4FA854"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8.40</w:t>
            </w:r>
          </w:p>
        </w:tc>
        <w:tc>
          <w:tcPr>
            <w:tcW w:w="810" w:type="dxa"/>
            <w:tcBorders>
              <w:top w:val="nil"/>
              <w:left w:val="nil"/>
              <w:bottom w:val="nil"/>
              <w:right w:val="nil"/>
            </w:tcBorders>
            <w:shd w:val="clear" w:color="auto" w:fill="auto"/>
            <w:noWrap/>
            <w:vAlign w:val="bottom"/>
            <w:hideMark/>
          </w:tcPr>
          <w:p w14:paraId="2DF9AA7C"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350" w:type="dxa"/>
            <w:tcBorders>
              <w:top w:val="nil"/>
              <w:left w:val="nil"/>
              <w:bottom w:val="nil"/>
              <w:right w:val="nil"/>
            </w:tcBorders>
            <w:shd w:val="clear" w:color="auto" w:fill="auto"/>
            <w:noWrap/>
            <w:vAlign w:val="bottom"/>
            <w:hideMark/>
          </w:tcPr>
          <w:p w14:paraId="5E0E21C0" w14:textId="77777777" w:rsidR="009E173A" w:rsidRPr="001C3ADA" w:rsidRDefault="009E173A" w:rsidP="001826D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9E173A" w:rsidRPr="001C3ADA" w14:paraId="0E7D9F37"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DDDF832" w14:textId="494E7102"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17873F1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810" w:type="dxa"/>
            <w:tcBorders>
              <w:top w:val="nil"/>
              <w:left w:val="nil"/>
              <w:bottom w:val="nil"/>
              <w:right w:val="nil"/>
            </w:tcBorders>
            <w:shd w:val="clear" w:color="auto" w:fill="auto"/>
            <w:noWrap/>
            <w:vAlign w:val="bottom"/>
            <w:hideMark/>
          </w:tcPr>
          <w:p w14:paraId="3A8B9C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18FF200F"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9E173A" w:rsidRPr="001C3ADA" w14:paraId="6B1BE312"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0451CA90" w14:textId="61524266"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50D4B806"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810" w:type="dxa"/>
            <w:tcBorders>
              <w:top w:val="nil"/>
              <w:left w:val="nil"/>
              <w:bottom w:val="nil"/>
              <w:right w:val="nil"/>
            </w:tcBorders>
            <w:shd w:val="clear" w:color="auto" w:fill="auto"/>
            <w:noWrap/>
            <w:vAlign w:val="bottom"/>
            <w:hideMark/>
          </w:tcPr>
          <w:p w14:paraId="0BA4A37C"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nil"/>
              <w:right w:val="nil"/>
            </w:tcBorders>
            <w:shd w:val="clear" w:color="auto" w:fill="auto"/>
            <w:noWrap/>
            <w:vAlign w:val="bottom"/>
            <w:hideMark/>
          </w:tcPr>
          <w:p w14:paraId="462095B4"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9E173A" w:rsidRPr="001C3ADA" w14:paraId="4884DA41" w14:textId="77777777" w:rsidTr="001826DD">
        <w:trPr>
          <w:trHeight w:val="144"/>
          <w:jc w:val="center"/>
        </w:trPr>
        <w:tc>
          <w:tcPr>
            <w:tcW w:w="5310" w:type="dxa"/>
            <w:tcBorders>
              <w:top w:val="nil"/>
              <w:left w:val="nil"/>
              <w:bottom w:val="nil"/>
              <w:right w:val="nil"/>
            </w:tcBorders>
            <w:shd w:val="clear" w:color="auto" w:fill="auto"/>
            <w:noWrap/>
            <w:vAlign w:val="bottom"/>
            <w:hideMark/>
          </w:tcPr>
          <w:p w14:paraId="27E30AB9" w14:textId="374C7F8B" w:rsidR="009E173A" w:rsidRPr="002D4741" w:rsidRDefault="009E173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 xml:space="preserve">Predator treatment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Pr="002D4741">
              <w:rPr>
                <w:rFonts w:ascii="Arial" w:eastAsia="Times New Roman" w:hAnsi="Arial" w:cs="Arial"/>
                <w:color w:val="000000"/>
                <w:sz w:val="20"/>
                <w:szCs w:val="20"/>
              </w:rPr>
              <w:t xml:space="preserve"> Tide level</w:t>
            </w:r>
          </w:p>
        </w:tc>
        <w:tc>
          <w:tcPr>
            <w:tcW w:w="1170" w:type="dxa"/>
            <w:tcBorders>
              <w:top w:val="nil"/>
              <w:left w:val="nil"/>
              <w:bottom w:val="nil"/>
              <w:right w:val="nil"/>
            </w:tcBorders>
            <w:shd w:val="clear" w:color="auto" w:fill="auto"/>
            <w:noWrap/>
            <w:vAlign w:val="bottom"/>
            <w:hideMark/>
          </w:tcPr>
          <w:p w14:paraId="4C1F255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810" w:type="dxa"/>
            <w:tcBorders>
              <w:top w:val="nil"/>
              <w:left w:val="nil"/>
              <w:bottom w:val="nil"/>
              <w:right w:val="nil"/>
            </w:tcBorders>
            <w:shd w:val="clear" w:color="auto" w:fill="auto"/>
            <w:noWrap/>
            <w:vAlign w:val="bottom"/>
            <w:hideMark/>
          </w:tcPr>
          <w:p w14:paraId="61E73A3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350" w:type="dxa"/>
            <w:tcBorders>
              <w:top w:val="nil"/>
              <w:left w:val="nil"/>
              <w:bottom w:val="nil"/>
              <w:right w:val="nil"/>
            </w:tcBorders>
            <w:shd w:val="clear" w:color="auto" w:fill="auto"/>
            <w:noWrap/>
            <w:vAlign w:val="bottom"/>
            <w:hideMark/>
          </w:tcPr>
          <w:p w14:paraId="7EB03241"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9E173A" w:rsidRPr="001C3ADA" w14:paraId="18A94E1D" w14:textId="77777777" w:rsidTr="001826DD">
        <w:trPr>
          <w:trHeight w:val="144"/>
          <w:jc w:val="center"/>
        </w:trPr>
        <w:tc>
          <w:tcPr>
            <w:tcW w:w="5310" w:type="dxa"/>
            <w:tcBorders>
              <w:top w:val="nil"/>
              <w:left w:val="nil"/>
              <w:bottom w:val="single" w:sz="4" w:space="0" w:color="auto"/>
              <w:right w:val="nil"/>
            </w:tcBorders>
            <w:shd w:val="clear" w:color="auto" w:fill="auto"/>
            <w:noWrap/>
            <w:vAlign w:val="bottom"/>
            <w:hideMark/>
          </w:tcPr>
          <w:p w14:paraId="2BB5C628" w14:textId="2BCA39BE" w:rsidR="009E173A" w:rsidRPr="002D4741" w:rsidRDefault="0004527A" w:rsidP="009E173A">
            <w:pPr>
              <w:spacing w:after="0" w:line="240" w:lineRule="auto"/>
              <w:rPr>
                <w:rFonts w:ascii="Arial" w:eastAsia="Times New Roman" w:hAnsi="Arial" w:cs="Arial"/>
                <w:color w:val="000000"/>
                <w:sz w:val="20"/>
                <w:szCs w:val="20"/>
              </w:rPr>
            </w:pPr>
            <w:r w:rsidRPr="002D4741">
              <w:rPr>
                <w:rFonts w:ascii="Arial" w:eastAsia="Times New Roman" w:hAnsi="Arial" w:cs="Arial"/>
                <w:color w:val="000000"/>
                <w:sz w:val="20"/>
                <w:szCs w:val="20"/>
              </w:rPr>
              <w:t>Trial</w:t>
            </w:r>
            <w:r w:rsidR="009E173A" w:rsidRPr="002D4741">
              <w:rPr>
                <w:rFonts w:ascii="Arial" w:eastAsia="Times New Roman" w:hAnsi="Arial" w:cs="Arial"/>
                <w:color w:val="000000"/>
                <w:sz w:val="20"/>
                <w:szCs w:val="20"/>
              </w:rPr>
              <w:t xml:space="preserv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Predator treatment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Time </w:t>
            </w:r>
            <w:r w:rsidR="0035363F" w:rsidRPr="002D4741">
              <w:rPr>
                <w:rFonts w:ascii="Arial" w:eastAsia="Times New Roman" w:hAnsi="Arial" w:cs="Arial"/>
                <w:color w:val="000000"/>
                <w:sz w:val="20"/>
                <w:szCs w:val="20"/>
              </w:rPr>
              <w:t>×</w:t>
            </w:r>
            <w:r w:rsidR="009E173A" w:rsidRPr="002D4741">
              <w:rPr>
                <w:rFonts w:ascii="Arial" w:eastAsia="Times New Roman" w:hAnsi="Arial" w:cs="Arial"/>
                <w:color w:val="000000"/>
                <w:sz w:val="20"/>
                <w:szCs w:val="20"/>
              </w:rPr>
              <w:t xml:space="preserve"> Tide level</w:t>
            </w:r>
          </w:p>
        </w:tc>
        <w:tc>
          <w:tcPr>
            <w:tcW w:w="1170" w:type="dxa"/>
            <w:tcBorders>
              <w:top w:val="nil"/>
              <w:left w:val="nil"/>
              <w:bottom w:val="single" w:sz="4" w:space="0" w:color="auto"/>
              <w:right w:val="nil"/>
            </w:tcBorders>
            <w:shd w:val="clear" w:color="auto" w:fill="auto"/>
            <w:noWrap/>
            <w:vAlign w:val="bottom"/>
            <w:hideMark/>
          </w:tcPr>
          <w:p w14:paraId="777FBE80"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810" w:type="dxa"/>
            <w:tcBorders>
              <w:top w:val="nil"/>
              <w:left w:val="nil"/>
              <w:bottom w:val="single" w:sz="4" w:space="0" w:color="auto"/>
              <w:right w:val="nil"/>
            </w:tcBorders>
            <w:shd w:val="clear" w:color="auto" w:fill="auto"/>
            <w:noWrap/>
            <w:vAlign w:val="bottom"/>
            <w:hideMark/>
          </w:tcPr>
          <w:p w14:paraId="7ABC29C2"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350" w:type="dxa"/>
            <w:tcBorders>
              <w:top w:val="nil"/>
              <w:left w:val="nil"/>
              <w:bottom w:val="single" w:sz="4" w:space="0" w:color="auto"/>
              <w:right w:val="nil"/>
            </w:tcBorders>
            <w:shd w:val="clear" w:color="auto" w:fill="auto"/>
            <w:noWrap/>
            <w:vAlign w:val="bottom"/>
            <w:hideMark/>
          </w:tcPr>
          <w:p w14:paraId="1F9B0205" w14:textId="77777777" w:rsidR="009E173A" w:rsidRPr="001C3ADA" w:rsidRDefault="009E173A" w:rsidP="001826D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1606F9EF" w14:textId="3D085519" w:rsidR="00ED14F3" w:rsidRPr="001C3ADA" w:rsidRDefault="009E173A" w:rsidP="009E173A">
      <w:pPr>
        <w:jc w:val="both"/>
        <w:rPr>
          <w:rFonts w:ascii="Arial" w:hAnsi="Arial" w:cs="Arial"/>
        </w:rPr>
      </w:pPr>
      <w:r w:rsidRPr="001C3ADA">
        <w:rPr>
          <w:rFonts w:ascii="Arial" w:hAnsi="Arial" w:cs="Arial"/>
        </w:rPr>
        <w:t xml:space="preserve">  </w:t>
      </w:r>
    </w:p>
    <w:p w14:paraId="704EBA66" w14:textId="77777777" w:rsidR="00AA16AB" w:rsidRPr="001C3ADA" w:rsidRDefault="00AA16AB">
      <w:pPr>
        <w:rPr>
          <w:rFonts w:ascii="Arial" w:hAnsi="Arial" w:cs="Arial"/>
          <w:b/>
          <w:bCs/>
        </w:rPr>
      </w:pPr>
      <w:r w:rsidRPr="001C3ADA">
        <w:rPr>
          <w:rFonts w:ascii="Arial" w:hAnsi="Arial" w:cs="Arial"/>
          <w:b/>
          <w:bCs/>
        </w:rPr>
        <w:br w:type="page"/>
      </w:r>
    </w:p>
    <w:p w14:paraId="61334583" w14:textId="797D6006" w:rsidR="00ED14F3" w:rsidRPr="00BA3E4E" w:rsidRDefault="00ED14F3" w:rsidP="00ED14F3">
      <w:pPr>
        <w:jc w:val="both"/>
        <w:rPr>
          <w:rFonts w:ascii="Arial" w:hAnsi="Arial" w:cs="Arial"/>
          <w:sz w:val="20"/>
          <w:szCs w:val="20"/>
        </w:rPr>
      </w:pPr>
      <w:r w:rsidRPr="001C3ADA">
        <w:rPr>
          <w:rFonts w:ascii="Arial" w:hAnsi="Arial" w:cs="Arial"/>
          <w:b/>
          <w:bCs/>
          <w:sz w:val="20"/>
          <w:szCs w:val="20"/>
        </w:rPr>
        <w:lastRenderedPageBreak/>
        <w:t xml:space="preserve">Table S2. </w:t>
      </w:r>
      <w:r w:rsidRPr="001C3ADA">
        <w:rPr>
          <w:rFonts w:ascii="Arial" w:hAnsi="Arial" w:cs="Arial"/>
          <w:sz w:val="20"/>
          <w:szCs w:val="20"/>
        </w:rPr>
        <w:t xml:space="preserve">Results of pairwise tests </w:t>
      </w:r>
      <w:r w:rsidR="003F72D3" w:rsidRPr="001C3ADA">
        <w:rPr>
          <w:rFonts w:ascii="Arial" w:hAnsi="Arial" w:cs="Arial"/>
          <w:sz w:val="20"/>
          <w:szCs w:val="20"/>
        </w:rPr>
        <w:t xml:space="preserve">between </w:t>
      </w:r>
      <w:r w:rsidR="007B58BE" w:rsidRPr="001C3ADA">
        <w:rPr>
          <w:rFonts w:ascii="Arial" w:hAnsi="Arial" w:cs="Arial"/>
          <w:sz w:val="20"/>
          <w:szCs w:val="20"/>
        </w:rPr>
        <w:t>experimental trials</w:t>
      </w:r>
      <w:r w:rsidRPr="001C3ADA">
        <w:rPr>
          <w:rFonts w:ascii="Arial" w:hAnsi="Arial" w:cs="Arial"/>
          <w:sz w:val="20"/>
          <w:szCs w:val="20"/>
        </w:rPr>
        <w:t xml:space="preserve"> on the proportion of reb</w:t>
      </w:r>
      <w:r w:rsidR="001C3ADA" w:rsidRPr="001C3ADA">
        <w:rPr>
          <w:rFonts w:ascii="Arial" w:hAnsi="Arial" w:cs="Arial"/>
          <w:sz w:val="20"/>
          <w:szCs w:val="20"/>
        </w:rPr>
        <w:t>u</w:t>
      </w:r>
      <w:r w:rsidRPr="001C3ADA">
        <w:rPr>
          <w:rFonts w:ascii="Arial" w:hAnsi="Arial" w:cs="Arial"/>
          <w:sz w:val="20"/>
          <w:szCs w:val="20"/>
        </w:rPr>
        <w:t xml:space="preserve">rrowed clams. Results were generated using the </w:t>
      </w:r>
      <w:r w:rsidRPr="001C3ADA">
        <w:rPr>
          <w:rFonts w:ascii="Arial" w:hAnsi="Arial" w:cs="Arial"/>
          <w:i/>
          <w:iCs/>
          <w:sz w:val="20"/>
          <w:szCs w:val="20"/>
        </w:rPr>
        <w:t xml:space="preserve">pairs() </w:t>
      </w:r>
      <w:r w:rsidRPr="001C3ADA">
        <w:rPr>
          <w:rFonts w:ascii="Arial" w:hAnsi="Arial" w:cs="Arial"/>
          <w:sz w:val="20"/>
          <w:szCs w:val="20"/>
        </w:rPr>
        <w:t xml:space="preserve">function from a pairwise model generated using the </w:t>
      </w:r>
      <w:r w:rsidRPr="001C3ADA">
        <w:rPr>
          <w:rFonts w:ascii="Arial" w:hAnsi="Arial" w:cs="Arial"/>
          <w:i/>
          <w:iCs/>
          <w:sz w:val="20"/>
          <w:szCs w:val="20"/>
        </w:rPr>
        <w:t xml:space="preserve">emmeans() </w:t>
      </w:r>
      <w:r w:rsidRPr="001C3ADA">
        <w:rPr>
          <w:rFonts w:ascii="Arial" w:hAnsi="Arial" w:cs="Arial"/>
          <w:sz w:val="20"/>
          <w:szCs w:val="20"/>
        </w:rPr>
        <w:t>function from the ‘emmeans’ package in R. Bolded text denotes significant effects at p ≤ 0.05; italicized text denotes marginally non-significant effects at p ≤ 0.10.</w:t>
      </w:r>
      <w:r w:rsidR="003356BB" w:rsidRPr="001C3ADA">
        <w:rPr>
          <w:rFonts w:ascii="Arial" w:hAnsi="Arial" w:cs="Arial"/>
          <w:sz w:val="20"/>
          <w:szCs w:val="20"/>
        </w:rPr>
        <w:t xml:space="preserve"> Results are pooled across predator</w:t>
      </w:r>
      <w:r w:rsidR="003356BB" w:rsidRPr="00BA3E4E">
        <w:rPr>
          <w:rFonts w:ascii="Arial" w:hAnsi="Arial" w:cs="Arial"/>
          <w:sz w:val="20"/>
          <w:szCs w:val="20"/>
        </w:rPr>
        <w:t xml:space="preserve"> treatments, times, and tide levels.</w:t>
      </w:r>
    </w:p>
    <w:tbl>
      <w:tblPr>
        <w:tblW w:w="7860" w:type="dxa"/>
        <w:jc w:val="center"/>
        <w:tblLook w:val="04A0" w:firstRow="1" w:lastRow="0" w:firstColumn="1" w:lastColumn="0" w:noHBand="0" w:noVBand="1"/>
      </w:tblPr>
      <w:tblGrid>
        <w:gridCol w:w="2160"/>
        <w:gridCol w:w="1860"/>
        <w:gridCol w:w="960"/>
        <w:gridCol w:w="960"/>
        <w:gridCol w:w="960"/>
        <w:gridCol w:w="960"/>
      </w:tblGrid>
      <w:tr w:rsidR="00ED14F3" w:rsidRPr="00ED14F3" w14:paraId="2C72B045" w14:textId="77777777" w:rsidTr="001826D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7429DF7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p>
        </w:tc>
        <w:tc>
          <w:tcPr>
            <w:tcW w:w="1860" w:type="dxa"/>
            <w:tcBorders>
              <w:top w:val="single" w:sz="4" w:space="0" w:color="auto"/>
              <w:left w:val="nil"/>
              <w:bottom w:val="single" w:sz="4" w:space="0" w:color="auto"/>
              <w:right w:val="nil"/>
            </w:tcBorders>
            <w:shd w:val="clear" w:color="auto" w:fill="auto"/>
            <w:noWrap/>
            <w:vAlign w:val="bottom"/>
            <w:hideMark/>
          </w:tcPr>
          <w:p w14:paraId="0570017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F46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1FC9F57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df</w:t>
            </w:r>
          </w:p>
        </w:tc>
        <w:tc>
          <w:tcPr>
            <w:tcW w:w="960" w:type="dxa"/>
            <w:tcBorders>
              <w:top w:val="single" w:sz="4" w:space="0" w:color="auto"/>
              <w:left w:val="nil"/>
              <w:bottom w:val="single" w:sz="4" w:space="0" w:color="auto"/>
              <w:right w:val="nil"/>
            </w:tcBorders>
            <w:shd w:val="clear" w:color="auto" w:fill="auto"/>
            <w:noWrap/>
            <w:vAlign w:val="bottom"/>
            <w:hideMark/>
          </w:tcPr>
          <w:p w14:paraId="21DB7B6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z-ratio</w:t>
            </w:r>
          </w:p>
        </w:tc>
        <w:tc>
          <w:tcPr>
            <w:tcW w:w="960" w:type="dxa"/>
            <w:tcBorders>
              <w:top w:val="single" w:sz="4" w:space="0" w:color="auto"/>
              <w:left w:val="nil"/>
              <w:bottom w:val="single" w:sz="4" w:space="0" w:color="auto"/>
              <w:right w:val="nil"/>
            </w:tcBorders>
            <w:shd w:val="clear" w:color="auto" w:fill="auto"/>
            <w:noWrap/>
            <w:vAlign w:val="bottom"/>
            <w:hideMark/>
          </w:tcPr>
          <w:p w14:paraId="7C1AD53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p-value</w:t>
            </w:r>
          </w:p>
        </w:tc>
      </w:tr>
      <w:tr w:rsidR="00ED14F3" w:rsidRPr="00ED14F3" w14:paraId="52017FE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6E10256"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July</w:t>
            </w:r>
          </w:p>
        </w:tc>
        <w:tc>
          <w:tcPr>
            <w:tcW w:w="1860" w:type="dxa"/>
            <w:tcBorders>
              <w:top w:val="nil"/>
              <w:left w:val="nil"/>
              <w:bottom w:val="nil"/>
              <w:right w:val="nil"/>
            </w:tcBorders>
            <w:shd w:val="clear" w:color="auto" w:fill="auto"/>
            <w:noWrap/>
            <w:vAlign w:val="bottom"/>
            <w:hideMark/>
          </w:tcPr>
          <w:p w14:paraId="41236AB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06C1E7A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57E04D6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306458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60" w:type="dxa"/>
            <w:tcBorders>
              <w:top w:val="nil"/>
              <w:left w:val="nil"/>
              <w:bottom w:val="nil"/>
              <w:right w:val="nil"/>
            </w:tcBorders>
            <w:shd w:val="clear" w:color="auto" w:fill="auto"/>
            <w:noWrap/>
            <w:vAlign w:val="bottom"/>
            <w:hideMark/>
          </w:tcPr>
          <w:p w14:paraId="32A729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ED14F3" w:rsidRPr="00ED14F3" w14:paraId="55A103D2"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E93DFD0"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Aug - June</w:t>
            </w:r>
          </w:p>
        </w:tc>
        <w:tc>
          <w:tcPr>
            <w:tcW w:w="1860" w:type="dxa"/>
            <w:tcBorders>
              <w:top w:val="nil"/>
              <w:left w:val="nil"/>
              <w:bottom w:val="nil"/>
              <w:right w:val="nil"/>
            </w:tcBorders>
            <w:shd w:val="clear" w:color="auto" w:fill="auto"/>
            <w:noWrap/>
            <w:vAlign w:val="bottom"/>
            <w:hideMark/>
          </w:tcPr>
          <w:p w14:paraId="29FDF8D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0F3F43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920277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3197B37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60" w:type="dxa"/>
            <w:tcBorders>
              <w:top w:val="nil"/>
              <w:left w:val="nil"/>
              <w:bottom w:val="nil"/>
              <w:right w:val="nil"/>
            </w:tcBorders>
            <w:shd w:val="clear" w:color="auto" w:fill="auto"/>
            <w:noWrap/>
            <w:vAlign w:val="bottom"/>
            <w:hideMark/>
          </w:tcPr>
          <w:p w14:paraId="23CB9F0A"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3E4E7E9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D1C6A2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May</w:t>
            </w:r>
          </w:p>
        </w:tc>
        <w:tc>
          <w:tcPr>
            <w:tcW w:w="1860" w:type="dxa"/>
            <w:tcBorders>
              <w:top w:val="nil"/>
              <w:left w:val="nil"/>
              <w:bottom w:val="nil"/>
              <w:right w:val="nil"/>
            </w:tcBorders>
            <w:shd w:val="clear" w:color="auto" w:fill="auto"/>
            <w:noWrap/>
            <w:vAlign w:val="bottom"/>
            <w:hideMark/>
          </w:tcPr>
          <w:p w14:paraId="662226D9"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7393F4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7A3C7415"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7C3E30CD"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78E32D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ED14F3" w:rsidRPr="00ED14F3" w14:paraId="630265C4"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45ABADF"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Aug - Sept</w:t>
            </w:r>
          </w:p>
        </w:tc>
        <w:tc>
          <w:tcPr>
            <w:tcW w:w="1860" w:type="dxa"/>
            <w:tcBorders>
              <w:top w:val="nil"/>
              <w:left w:val="nil"/>
              <w:bottom w:val="nil"/>
              <w:right w:val="nil"/>
            </w:tcBorders>
            <w:shd w:val="clear" w:color="auto" w:fill="auto"/>
            <w:noWrap/>
            <w:vAlign w:val="bottom"/>
            <w:hideMark/>
          </w:tcPr>
          <w:p w14:paraId="07BFE551"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67CD01E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ECF04F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26FD34F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60" w:type="dxa"/>
            <w:tcBorders>
              <w:top w:val="nil"/>
              <w:left w:val="nil"/>
              <w:bottom w:val="nil"/>
              <w:right w:val="nil"/>
            </w:tcBorders>
            <w:shd w:val="clear" w:color="auto" w:fill="auto"/>
            <w:noWrap/>
            <w:vAlign w:val="bottom"/>
            <w:hideMark/>
          </w:tcPr>
          <w:p w14:paraId="5AE6CAE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ED14F3" w:rsidRPr="00ED14F3" w14:paraId="71361AB9"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6E070158"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July - June</w:t>
            </w:r>
          </w:p>
        </w:tc>
        <w:tc>
          <w:tcPr>
            <w:tcW w:w="1860" w:type="dxa"/>
            <w:tcBorders>
              <w:top w:val="nil"/>
              <w:left w:val="nil"/>
              <w:bottom w:val="nil"/>
              <w:right w:val="nil"/>
            </w:tcBorders>
            <w:shd w:val="clear" w:color="auto" w:fill="auto"/>
            <w:noWrap/>
            <w:vAlign w:val="bottom"/>
            <w:hideMark/>
          </w:tcPr>
          <w:p w14:paraId="1DCB7173"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20CC129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4FF1B4B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06AFDC55"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60" w:type="dxa"/>
            <w:tcBorders>
              <w:top w:val="nil"/>
              <w:left w:val="nil"/>
              <w:bottom w:val="nil"/>
              <w:right w:val="nil"/>
            </w:tcBorders>
            <w:shd w:val="clear" w:color="auto" w:fill="auto"/>
            <w:noWrap/>
            <w:vAlign w:val="bottom"/>
            <w:hideMark/>
          </w:tcPr>
          <w:p w14:paraId="23A44D4C"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ED14F3" w:rsidRPr="00ED14F3" w14:paraId="0608344C"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43AC1B4D"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May</w:t>
            </w:r>
          </w:p>
        </w:tc>
        <w:tc>
          <w:tcPr>
            <w:tcW w:w="1860" w:type="dxa"/>
            <w:tcBorders>
              <w:top w:val="nil"/>
              <w:left w:val="nil"/>
              <w:bottom w:val="nil"/>
              <w:right w:val="nil"/>
            </w:tcBorders>
            <w:shd w:val="clear" w:color="auto" w:fill="auto"/>
            <w:noWrap/>
            <w:vAlign w:val="bottom"/>
            <w:hideMark/>
          </w:tcPr>
          <w:p w14:paraId="3CA0289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674338D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18E7C10F"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0DE61E17"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501D105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ED14F3" w:rsidRPr="00ED14F3" w14:paraId="7020A91E"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03CAE98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July - Sept</w:t>
            </w:r>
          </w:p>
        </w:tc>
        <w:tc>
          <w:tcPr>
            <w:tcW w:w="1860" w:type="dxa"/>
            <w:tcBorders>
              <w:top w:val="nil"/>
              <w:left w:val="nil"/>
              <w:bottom w:val="nil"/>
              <w:right w:val="nil"/>
            </w:tcBorders>
            <w:shd w:val="clear" w:color="auto" w:fill="auto"/>
            <w:noWrap/>
            <w:vAlign w:val="bottom"/>
            <w:hideMark/>
          </w:tcPr>
          <w:p w14:paraId="1A6EAAE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22A024BC"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4AE0394"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nil"/>
              <w:right w:val="nil"/>
            </w:tcBorders>
            <w:shd w:val="clear" w:color="auto" w:fill="auto"/>
            <w:noWrap/>
            <w:vAlign w:val="bottom"/>
            <w:hideMark/>
          </w:tcPr>
          <w:p w14:paraId="52CC4950"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60" w:type="dxa"/>
            <w:tcBorders>
              <w:top w:val="nil"/>
              <w:left w:val="nil"/>
              <w:bottom w:val="nil"/>
              <w:right w:val="nil"/>
            </w:tcBorders>
            <w:shd w:val="clear" w:color="auto" w:fill="auto"/>
            <w:noWrap/>
            <w:vAlign w:val="bottom"/>
            <w:hideMark/>
          </w:tcPr>
          <w:p w14:paraId="02256858"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ED14F3" w:rsidRPr="00ED14F3" w14:paraId="5842B76B"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3004EA19"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May</w:t>
            </w:r>
          </w:p>
        </w:tc>
        <w:tc>
          <w:tcPr>
            <w:tcW w:w="1860" w:type="dxa"/>
            <w:tcBorders>
              <w:top w:val="nil"/>
              <w:left w:val="nil"/>
              <w:bottom w:val="nil"/>
              <w:right w:val="nil"/>
            </w:tcBorders>
            <w:shd w:val="clear" w:color="auto" w:fill="auto"/>
            <w:noWrap/>
            <w:vAlign w:val="bottom"/>
            <w:hideMark/>
          </w:tcPr>
          <w:p w14:paraId="479597C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50EC66D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18320CC4"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532079B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60" w:type="dxa"/>
            <w:tcBorders>
              <w:top w:val="nil"/>
              <w:left w:val="nil"/>
              <w:bottom w:val="nil"/>
              <w:right w:val="nil"/>
            </w:tcBorders>
            <w:shd w:val="clear" w:color="auto" w:fill="auto"/>
            <w:noWrap/>
            <w:vAlign w:val="bottom"/>
            <w:hideMark/>
          </w:tcPr>
          <w:p w14:paraId="1FE967E0"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1FDEF978" w14:textId="77777777" w:rsidTr="001826DD">
        <w:trPr>
          <w:trHeight w:val="144"/>
          <w:jc w:val="center"/>
        </w:trPr>
        <w:tc>
          <w:tcPr>
            <w:tcW w:w="2160" w:type="dxa"/>
            <w:tcBorders>
              <w:top w:val="nil"/>
              <w:left w:val="nil"/>
              <w:bottom w:val="nil"/>
              <w:right w:val="nil"/>
            </w:tcBorders>
            <w:shd w:val="clear" w:color="auto" w:fill="auto"/>
            <w:noWrap/>
            <w:vAlign w:val="bottom"/>
            <w:hideMark/>
          </w:tcPr>
          <w:p w14:paraId="128362CF" w14:textId="77777777" w:rsidR="00ED14F3" w:rsidRPr="00ED14F3" w:rsidRDefault="00ED14F3" w:rsidP="00ED14F3">
            <w:pPr>
              <w:spacing w:after="0" w:line="240" w:lineRule="auto"/>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June - Sept</w:t>
            </w:r>
          </w:p>
        </w:tc>
        <w:tc>
          <w:tcPr>
            <w:tcW w:w="1860" w:type="dxa"/>
            <w:tcBorders>
              <w:top w:val="nil"/>
              <w:left w:val="nil"/>
              <w:bottom w:val="nil"/>
              <w:right w:val="nil"/>
            </w:tcBorders>
            <w:shd w:val="clear" w:color="auto" w:fill="auto"/>
            <w:noWrap/>
            <w:vAlign w:val="bottom"/>
            <w:hideMark/>
          </w:tcPr>
          <w:p w14:paraId="557257FE"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1EA69F57"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3B8DF1"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960" w:type="dxa"/>
            <w:tcBorders>
              <w:top w:val="nil"/>
              <w:left w:val="nil"/>
              <w:bottom w:val="nil"/>
              <w:right w:val="nil"/>
            </w:tcBorders>
            <w:shd w:val="clear" w:color="auto" w:fill="auto"/>
            <w:noWrap/>
            <w:vAlign w:val="bottom"/>
            <w:hideMark/>
          </w:tcPr>
          <w:p w14:paraId="7CC13F5F"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60" w:type="dxa"/>
            <w:tcBorders>
              <w:top w:val="nil"/>
              <w:left w:val="nil"/>
              <w:bottom w:val="nil"/>
              <w:right w:val="nil"/>
            </w:tcBorders>
            <w:shd w:val="clear" w:color="auto" w:fill="auto"/>
            <w:noWrap/>
            <w:vAlign w:val="bottom"/>
            <w:hideMark/>
          </w:tcPr>
          <w:p w14:paraId="1CA92436" w14:textId="77777777" w:rsidR="00ED14F3" w:rsidRPr="00ED14F3" w:rsidRDefault="00ED14F3" w:rsidP="001826D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ED14F3" w:rsidRPr="00ED14F3" w14:paraId="579EA74E" w14:textId="77777777" w:rsidTr="001826DD">
        <w:trPr>
          <w:trHeight w:val="144"/>
          <w:jc w:val="center"/>
        </w:trPr>
        <w:tc>
          <w:tcPr>
            <w:tcW w:w="2160" w:type="dxa"/>
            <w:tcBorders>
              <w:top w:val="nil"/>
              <w:left w:val="nil"/>
              <w:bottom w:val="single" w:sz="4" w:space="0" w:color="auto"/>
              <w:right w:val="nil"/>
            </w:tcBorders>
            <w:shd w:val="clear" w:color="auto" w:fill="auto"/>
            <w:noWrap/>
            <w:vAlign w:val="bottom"/>
            <w:hideMark/>
          </w:tcPr>
          <w:p w14:paraId="48153FDE" w14:textId="77777777" w:rsidR="00ED14F3" w:rsidRPr="00ED14F3" w:rsidRDefault="00ED14F3" w:rsidP="00ED14F3">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May - Sept</w:t>
            </w:r>
          </w:p>
        </w:tc>
        <w:tc>
          <w:tcPr>
            <w:tcW w:w="1860" w:type="dxa"/>
            <w:tcBorders>
              <w:top w:val="nil"/>
              <w:left w:val="nil"/>
              <w:bottom w:val="single" w:sz="4" w:space="0" w:color="auto"/>
              <w:right w:val="nil"/>
            </w:tcBorders>
            <w:shd w:val="clear" w:color="auto" w:fill="auto"/>
            <w:noWrap/>
            <w:vAlign w:val="bottom"/>
            <w:hideMark/>
          </w:tcPr>
          <w:p w14:paraId="7240083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1D889E72"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1D333B2E"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960" w:type="dxa"/>
            <w:tcBorders>
              <w:top w:val="nil"/>
              <w:left w:val="nil"/>
              <w:bottom w:val="single" w:sz="4" w:space="0" w:color="auto"/>
              <w:right w:val="nil"/>
            </w:tcBorders>
            <w:shd w:val="clear" w:color="auto" w:fill="auto"/>
            <w:noWrap/>
            <w:vAlign w:val="bottom"/>
            <w:hideMark/>
          </w:tcPr>
          <w:p w14:paraId="51721D4A"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60" w:type="dxa"/>
            <w:tcBorders>
              <w:top w:val="nil"/>
              <w:left w:val="nil"/>
              <w:bottom w:val="single" w:sz="4" w:space="0" w:color="auto"/>
              <w:right w:val="nil"/>
            </w:tcBorders>
            <w:shd w:val="clear" w:color="auto" w:fill="auto"/>
            <w:noWrap/>
            <w:vAlign w:val="bottom"/>
            <w:hideMark/>
          </w:tcPr>
          <w:p w14:paraId="21DA87F6" w14:textId="77777777" w:rsidR="00ED14F3" w:rsidRPr="00ED14F3" w:rsidRDefault="00ED14F3" w:rsidP="001826D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7273CB6D" w14:textId="77777777" w:rsidR="00ED14F3" w:rsidRDefault="00ED14F3" w:rsidP="00ED14F3">
      <w:pPr>
        <w:jc w:val="both"/>
        <w:rPr>
          <w:rFonts w:ascii="Arial" w:hAnsi="Arial" w:cs="Arial"/>
        </w:rPr>
      </w:pPr>
    </w:p>
    <w:p w14:paraId="03B566BE" w14:textId="77777777" w:rsidR="00ED14F3" w:rsidRDefault="00ED14F3">
      <w:pPr>
        <w:rPr>
          <w:rFonts w:ascii="Arial" w:hAnsi="Arial" w:cs="Arial"/>
        </w:rPr>
      </w:pPr>
      <w:r>
        <w:rPr>
          <w:rFonts w:ascii="Arial" w:hAnsi="Arial" w:cs="Arial"/>
        </w:rPr>
        <w:br w:type="page"/>
      </w:r>
    </w:p>
    <w:p w14:paraId="290196F1" w14:textId="30F9EDB8" w:rsidR="008A00F2" w:rsidRPr="00BA3E4E" w:rsidRDefault="00AA16AB" w:rsidP="009E173A">
      <w:pPr>
        <w:jc w:val="both"/>
        <w:rPr>
          <w:rFonts w:ascii="Arial" w:hAnsi="Arial" w:cs="Arial"/>
          <w:sz w:val="20"/>
          <w:szCs w:val="20"/>
        </w:rPr>
      </w:pPr>
      <w:r w:rsidRPr="00BA3E4E">
        <w:rPr>
          <w:rFonts w:ascii="Arial" w:hAnsi="Arial" w:cs="Arial"/>
          <w:b/>
          <w:bCs/>
          <w:sz w:val="20"/>
          <w:szCs w:val="20"/>
        </w:rPr>
        <w:lastRenderedPageBreak/>
        <w:t xml:space="preserve">Table S3. </w:t>
      </w:r>
      <w:r w:rsidRPr="00BA3E4E">
        <w:rPr>
          <w:rFonts w:ascii="Arial" w:hAnsi="Arial" w:cs="Arial"/>
          <w:sz w:val="20"/>
          <w:szCs w:val="20"/>
        </w:rPr>
        <w:t xml:space="preserve">Results of pairwise tests </w:t>
      </w:r>
      <w:r w:rsidR="003F72D3" w:rsidRPr="00BA3E4E">
        <w:rPr>
          <w:rFonts w:ascii="Arial" w:hAnsi="Arial" w:cs="Arial"/>
          <w:sz w:val="20"/>
          <w:szCs w:val="20"/>
        </w:rPr>
        <w:t xml:space="preserve">between </w:t>
      </w:r>
      <w:r w:rsidR="003956A6">
        <w:rPr>
          <w:rFonts w:ascii="Arial" w:hAnsi="Arial" w:cs="Arial"/>
          <w:sz w:val="20"/>
          <w:szCs w:val="20"/>
        </w:rPr>
        <w:t>experimental trials</w:t>
      </w:r>
      <w:r w:rsidRPr="00BA3E4E">
        <w:rPr>
          <w:rFonts w:ascii="Arial" w:hAnsi="Arial" w:cs="Arial"/>
          <w:sz w:val="20"/>
          <w:szCs w:val="20"/>
        </w:rPr>
        <w:t xml:space="preserve"> </w:t>
      </w:r>
      <w:r w:rsidR="003F72D3" w:rsidRPr="00BA3E4E">
        <w:rPr>
          <w:rFonts w:ascii="Arial" w:hAnsi="Arial" w:cs="Arial"/>
          <w:sz w:val="20"/>
          <w:szCs w:val="20"/>
        </w:rPr>
        <w:t>for each predator treatment and each time (since fishing)</w:t>
      </w:r>
      <w:r w:rsidRPr="00BA3E4E">
        <w:rPr>
          <w:rFonts w:ascii="Arial" w:hAnsi="Arial" w:cs="Arial"/>
          <w:sz w:val="20"/>
          <w:szCs w:val="20"/>
        </w:rPr>
        <w:t xml:space="preserve"> </w:t>
      </w:r>
      <w:r w:rsidR="00F31870" w:rsidRPr="00BA3E4E">
        <w:rPr>
          <w:rFonts w:ascii="Arial" w:hAnsi="Arial" w:cs="Arial"/>
          <w:sz w:val="20"/>
          <w:szCs w:val="20"/>
        </w:rPr>
        <w:t>for</w:t>
      </w:r>
      <w:r w:rsidRPr="00BA3E4E">
        <w:rPr>
          <w:rFonts w:ascii="Arial" w:hAnsi="Arial" w:cs="Arial"/>
          <w:sz w:val="20"/>
          <w:szCs w:val="20"/>
        </w:rPr>
        <w:t xml:space="preserve"> the proportion of </w:t>
      </w:r>
      <w:r w:rsidR="003F72D3" w:rsidRPr="00BA3E4E">
        <w:rPr>
          <w:rFonts w:ascii="Arial" w:hAnsi="Arial" w:cs="Arial"/>
          <w:sz w:val="20"/>
          <w:szCs w:val="20"/>
        </w:rPr>
        <w:t>dead</w:t>
      </w:r>
      <w:r w:rsidRPr="00BA3E4E">
        <w:rPr>
          <w:rFonts w:ascii="Arial" w:hAnsi="Arial" w:cs="Arial"/>
          <w:sz w:val="20"/>
          <w:szCs w:val="20"/>
        </w:rPr>
        <w:t xml:space="preserve"> clams. Results were generated using the </w:t>
      </w:r>
      <w:r w:rsidRPr="00BA3E4E">
        <w:rPr>
          <w:rFonts w:ascii="Arial" w:hAnsi="Arial" w:cs="Arial"/>
          <w:i/>
          <w:iCs/>
          <w:sz w:val="20"/>
          <w:szCs w:val="20"/>
        </w:rPr>
        <w:t xml:space="preserve">pairs() </w:t>
      </w:r>
      <w:r w:rsidRPr="00BA3E4E">
        <w:rPr>
          <w:rFonts w:ascii="Arial" w:hAnsi="Arial" w:cs="Arial"/>
          <w:sz w:val="20"/>
          <w:szCs w:val="20"/>
        </w:rPr>
        <w:t xml:space="preserve">function from a pairwise model generated using the </w:t>
      </w:r>
      <w:r w:rsidRPr="00BA3E4E">
        <w:rPr>
          <w:rFonts w:ascii="Arial" w:hAnsi="Arial" w:cs="Arial"/>
          <w:i/>
          <w:iCs/>
          <w:sz w:val="20"/>
          <w:szCs w:val="20"/>
        </w:rPr>
        <w:t xml:space="preserve">emmeans() </w:t>
      </w:r>
      <w:r w:rsidRPr="00BA3E4E">
        <w:rPr>
          <w:rFonts w:ascii="Arial" w:hAnsi="Arial" w:cs="Arial"/>
          <w:sz w:val="20"/>
          <w:szCs w:val="20"/>
        </w:rPr>
        <w:t>function from the ‘emmeans’ package in R. Bolded text denotes significant effects at p ≤ 0.05; italicized text denotes marginally non-significant effects at p ≤ 0.10.</w:t>
      </w:r>
      <w:r w:rsidR="003356BB" w:rsidRPr="00BA3E4E">
        <w:rPr>
          <w:rFonts w:ascii="Arial" w:hAnsi="Arial" w:cs="Arial"/>
          <w:sz w:val="20"/>
          <w:szCs w:val="20"/>
        </w:rPr>
        <w:t xml:space="preserve"> Results are pooled across tide levels.</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3356BB" w:rsidRPr="00AA16AB" w14:paraId="212A6335"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2903477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7DD9C04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Estimate</w:t>
            </w:r>
          </w:p>
        </w:tc>
        <w:tc>
          <w:tcPr>
            <w:tcW w:w="570" w:type="dxa"/>
            <w:tcBorders>
              <w:top w:val="single" w:sz="4" w:space="0" w:color="auto"/>
              <w:left w:val="nil"/>
              <w:bottom w:val="single" w:sz="4" w:space="0" w:color="auto"/>
              <w:right w:val="nil"/>
            </w:tcBorders>
          </w:tcPr>
          <w:p w14:paraId="5837251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25B23D09" w14:textId="20B1989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41DC42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df</w:t>
            </w:r>
          </w:p>
        </w:tc>
        <w:tc>
          <w:tcPr>
            <w:tcW w:w="1260" w:type="dxa"/>
            <w:tcBorders>
              <w:top w:val="single" w:sz="4" w:space="0" w:color="auto"/>
              <w:left w:val="nil"/>
              <w:bottom w:val="single" w:sz="4" w:space="0" w:color="auto"/>
              <w:right w:val="nil"/>
            </w:tcBorders>
            <w:shd w:val="clear" w:color="auto" w:fill="auto"/>
            <w:noWrap/>
            <w:vAlign w:val="bottom"/>
            <w:hideMark/>
          </w:tcPr>
          <w:p w14:paraId="39F51BD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z-ratio</w:t>
            </w:r>
          </w:p>
        </w:tc>
        <w:tc>
          <w:tcPr>
            <w:tcW w:w="1350" w:type="dxa"/>
            <w:tcBorders>
              <w:top w:val="single" w:sz="4" w:space="0" w:color="auto"/>
              <w:left w:val="nil"/>
              <w:bottom w:val="single" w:sz="4" w:space="0" w:color="auto"/>
              <w:right w:val="nil"/>
            </w:tcBorders>
            <w:shd w:val="clear" w:color="auto" w:fill="auto"/>
            <w:noWrap/>
            <w:vAlign w:val="bottom"/>
            <w:hideMark/>
          </w:tcPr>
          <w:p w14:paraId="0B38E8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p-value</w:t>
            </w:r>
          </w:p>
        </w:tc>
      </w:tr>
      <w:tr w:rsidR="003356BB" w:rsidRPr="00AA16AB" w14:paraId="3D231EF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22CBC19"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exclusion</w:t>
            </w:r>
          </w:p>
        </w:tc>
        <w:tc>
          <w:tcPr>
            <w:tcW w:w="1160" w:type="dxa"/>
            <w:tcBorders>
              <w:top w:val="nil"/>
              <w:left w:val="nil"/>
              <w:bottom w:val="nil"/>
              <w:right w:val="nil"/>
            </w:tcBorders>
            <w:shd w:val="clear" w:color="auto" w:fill="auto"/>
            <w:noWrap/>
            <w:vAlign w:val="bottom"/>
            <w:hideMark/>
          </w:tcPr>
          <w:p w14:paraId="3938EEB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61717F4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582B929D" w14:textId="56965C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AA4759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23FF28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A48FD1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63478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67FD58"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B6EC600"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7E7CC89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3AECE36" w14:textId="5A2CA9D9"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429A9C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D6358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742BC08"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7275A4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603121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2EDA095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09BB77B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DA65581" w14:textId="142926A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712B277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F95751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43B8E49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3356BB" w:rsidRPr="00AA16AB" w14:paraId="4906B4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BBEA684"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C06D8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37E1C87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DA09928" w14:textId="77EC1B5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552066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710D2B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3B6FBF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474F624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43F26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6B7B74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58B64E1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0FF18C8" w14:textId="6BD4AB2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2566590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272D12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69CF0DC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3356BB" w:rsidRPr="00AA16AB" w14:paraId="7D2F2DD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B7939D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04ACF25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65A68274"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9D958B4" w14:textId="64DF4D5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22CE99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0993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7A7532E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3356BB" w:rsidRPr="00AA16AB" w14:paraId="05AA79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5FFAF6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0CF827A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314F05B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171953" w14:textId="3FE78E68"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3C335A3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918103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4B332F4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3356BB" w:rsidRPr="00AA16AB" w14:paraId="0A1BC9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807367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47C0B42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1EEDC39B"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6CBA551" w14:textId="3F9A564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D91DEE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02132E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04AA08A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3356BB" w:rsidRPr="00AA16AB" w14:paraId="1130B45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08B9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54C3E62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1F1BB5E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A60AD38" w14:textId="2275DFE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69E23BB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71AF8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50C42E4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3356BB" w:rsidRPr="00AA16AB" w14:paraId="2105E19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840158"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34513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4BCB84E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D1D0A1F" w14:textId="051D301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7E19F7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547BB3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6BE73C6C"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6B5082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9AC1620"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59D9B34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6B1F5B3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FBF62C5" w14:textId="59B76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3C3CC6F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2AA537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5B51C71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3356BB" w:rsidRPr="00AA16AB" w14:paraId="346F03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A9EAC4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0443CE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3EFDDF2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5A97C2" w14:textId="2CFB47CA"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067CB9D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9F1D76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4DE0642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3356BB" w:rsidRPr="00AA16AB" w14:paraId="711005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1F01048"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1AD55BA"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DEF50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1BE838E" w14:textId="2C65F185"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C9C74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BEE25A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A27B9C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134480A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EBE4DC0"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B97D77"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D80F3A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80F1958" w14:textId="40FBF8B4"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664C1A0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08EC52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02E176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0A2C2A5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608E714"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5E95C4A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148B20F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2A53094" w14:textId="770EF99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06455A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DA6598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61C6295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44890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B615FF6"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41AB531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087A30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649F29FD" w14:textId="387C028A"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491AB5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0A5C9F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1341757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3356BB" w:rsidRPr="00AA16AB" w14:paraId="60994C6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D48FAB3"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03C6913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6291528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BE1CA2" w14:textId="5292BE09"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5F5D666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D2DE7C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0521111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3356BB" w:rsidRPr="00AA16AB" w14:paraId="6DF073D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414522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4AA1448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202648C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7CE5066" w14:textId="7C172D0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30EF27BB"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1D400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1D15F1F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3356BB" w:rsidRPr="00AA16AB" w14:paraId="2D8EA1C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C99A4AD"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6D4F4E19"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1F5B64A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73F957" w14:textId="77C36DE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7A31339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C949EB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C99A6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3356BB" w:rsidRPr="00AA16AB" w14:paraId="23B904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3E24C27"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2B9058B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427490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BA881E7" w14:textId="1030FD5D"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6A8C6CC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371EA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659F1A1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3356BB" w:rsidRPr="00AA16AB" w14:paraId="6D38CF6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ED9C8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359AC99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7BE83CE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E33E0C6" w14:textId="0CC8516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7742D3A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9BDE78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65684C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3356BB" w:rsidRPr="00AA16AB" w14:paraId="4101A70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778903C"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2742191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09D4AE4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C9C2FA" w14:textId="17754B4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3049C411"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8F3927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53460A3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3356BB" w:rsidRPr="00AA16AB" w14:paraId="49C5BF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2B93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0737AFB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162DC8F"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E5C154E" w14:textId="3F2F3722"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2DAA42C7"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7D0A6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1A8DB78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3356BB" w:rsidRPr="00AA16AB" w14:paraId="06282F0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2480AD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nil"/>
              <w:right w:val="nil"/>
            </w:tcBorders>
            <w:shd w:val="clear" w:color="auto" w:fill="auto"/>
            <w:noWrap/>
            <w:vAlign w:val="bottom"/>
            <w:hideMark/>
          </w:tcPr>
          <w:p w14:paraId="60D3CFB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511D219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8D46683" w14:textId="18B41F30"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476D90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5D85B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0BDF075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3356BB" w:rsidRPr="00AA16AB" w14:paraId="2D62D79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A0E467"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0D671A7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36ABE6C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6FE36F" w14:textId="659F988B"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A74F1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36AC66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2499EE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94586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3F4BDFA"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Predator inclusion</w:t>
            </w:r>
          </w:p>
        </w:tc>
        <w:tc>
          <w:tcPr>
            <w:tcW w:w="1160" w:type="dxa"/>
            <w:tcBorders>
              <w:top w:val="nil"/>
              <w:left w:val="nil"/>
              <w:bottom w:val="nil"/>
              <w:right w:val="nil"/>
            </w:tcBorders>
            <w:shd w:val="clear" w:color="auto" w:fill="auto"/>
            <w:noWrap/>
            <w:vAlign w:val="bottom"/>
            <w:hideMark/>
          </w:tcPr>
          <w:p w14:paraId="1F28F3AB"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49AA5FB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18A46B" w14:textId="7BC18222"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9684050"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F7813A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C97DEA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B7D892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B362B93"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38326C9C"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19DFE0FF"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017D7E15" w14:textId="2827CC9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65AA433"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E5A17B1"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014B941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43969E6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A028F1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3F38D52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463937C6"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255100F" w14:textId="3CC755F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1455C45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395A6D5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5D2084E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3356BB" w:rsidRPr="00AA16AB" w14:paraId="63C6641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446C5A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Aug - June</w:t>
            </w:r>
          </w:p>
        </w:tc>
        <w:tc>
          <w:tcPr>
            <w:tcW w:w="1160" w:type="dxa"/>
            <w:tcBorders>
              <w:top w:val="nil"/>
              <w:left w:val="nil"/>
              <w:bottom w:val="nil"/>
              <w:right w:val="nil"/>
            </w:tcBorders>
            <w:shd w:val="clear" w:color="auto" w:fill="auto"/>
            <w:noWrap/>
            <w:vAlign w:val="bottom"/>
            <w:hideMark/>
          </w:tcPr>
          <w:p w14:paraId="2A189BE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32F8D63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D212A9C" w14:textId="1C1D815F"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C6C5FA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49ED1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0BC6C6D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3356BB" w:rsidRPr="00AA16AB" w14:paraId="4DE799F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CFAC595"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4B7ACF4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681C291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16FA593" w14:textId="0F3E67A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732FC1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2902A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625765C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3356BB" w:rsidRPr="00AA16AB" w14:paraId="273AAE8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909A3E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1E2416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5D54EEA2"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FF37D0F" w14:textId="1B606D7C"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2B11793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8645234"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1BB26E3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3356BB" w:rsidRPr="00AA16AB" w14:paraId="6028E77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145A777"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July - June</w:t>
            </w:r>
          </w:p>
        </w:tc>
        <w:tc>
          <w:tcPr>
            <w:tcW w:w="1160" w:type="dxa"/>
            <w:tcBorders>
              <w:top w:val="nil"/>
              <w:left w:val="nil"/>
              <w:bottom w:val="nil"/>
              <w:right w:val="nil"/>
            </w:tcBorders>
            <w:shd w:val="clear" w:color="auto" w:fill="auto"/>
            <w:noWrap/>
            <w:vAlign w:val="bottom"/>
            <w:hideMark/>
          </w:tcPr>
          <w:p w14:paraId="38364BD5"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0B15EFF4"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6080EC9" w14:textId="1E53ACB9"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4E2BF7C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CD876E"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72D13D4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3356BB" w:rsidRPr="00AA16AB" w14:paraId="2EF571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C43D6A9"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718EC77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051090AD"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80C29" w14:textId="63A326B3"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37473D36"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30422E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10BC9D9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3356BB" w:rsidRPr="00AA16AB" w14:paraId="35ED49B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90B8EC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6B720BE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5627495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13FE7C1" w14:textId="678AE2AF"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5BAA7F3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6DEA83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16E6F90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3356BB" w:rsidRPr="00AA16AB" w14:paraId="351D215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3254E3"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04EF6D0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07CCC05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03629A9" w14:textId="3C363CF1"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68E93838"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61EB80D"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7387A04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3356BB" w:rsidRPr="00AA16AB" w14:paraId="3DA858A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9957E3F"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Sept</w:t>
            </w:r>
          </w:p>
        </w:tc>
        <w:tc>
          <w:tcPr>
            <w:tcW w:w="1160" w:type="dxa"/>
            <w:tcBorders>
              <w:top w:val="nil"/>
              <w:left w:val="nil"/>
              <w:bottom w:val="nil"/>
              <w:right w:val="nil"/>
            </w:tcBorders>
            <w:shd w:val="clear" w:color="auto" w:fill="auto"/>
            <w:noWrap/>
            <w:vAlign w:val="bottom"/>
            <w:hideMark/>
          </w:tcPr>
          <w:p w14:paraId="3718F6B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342FD4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3BE0E1E" w14:textId="54FACA4D"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3D3078D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079928E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19C1DF83"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3356BB" w:rsidRPr="00AA16AB" w14:paraId="7C8AE4B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E5E54CF"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May - Sept</w:t>
            </w:r>
          </w:p>
        </w:tc>
        <w:tc>
          <w:tcPr>
            <w:tcW w:w="1160" w:type="dxa"/>
            <w:tcBorders>
              <w:top w:val="nil"/>
              <w:left w:val="nil"/>
              <w:bottom w:val="nil"/>
              <w:right w:val="nil"/>
            </w:tcBorders>
            <w:shd w:val="clear" w:color="auto" w:fill="auto"/>
            <w:noWrap/>
            <w:vAlign w:val="bottom"/>
            <w:hideMark/>
          </w:tcPr>
          <w:p w14:paraId="03E88E5A"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FDA9135"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BA9BDA2" w14:textId="2A06543E"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09DCA667"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70E879E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2198C35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3356BB" w:rsidRPr="00AA16AB" w14:paraId="2E5DD05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774B025" w14:textId="77777777" w:rsidR="003356BB" w:rsidRPr="00AA16AB" w:rsidRDefault="003356BB" w:rsidP="00AA16A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529664DD"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A3496AE"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6EA86200" w14:textId="0F01916C"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CC4938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5CBA39"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7C60F32C"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54784DB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0EDFCA" w14:textId="77777777" w:rsidR="003356BB" w:rsidRPr="00AA16AB" w:rsidRDefault="003356BB" w:rsidP="00AA16AB">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5AC3315" w14:textId="77777777" w:rsidR="003356BB" w:rsidRPr="00AA16AB" w:rsidRDefault="003356BB" w:rsidP="001826D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D91389B"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A307948" w14:textId="5E855EC3"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0A99207"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2453EC56"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29E7842" w14:textId="77777777" w:rsidR="003356BB" w:rsidRPr="00AA16AB" w:rsidRDefault="003356BB" w:rsidP="001826DD">
            <w:pPr>
              <w:spacing w:after="0" w:line="240" w:lineRule="auto"/>
              <w:jc w:val="right"/>
              <w:rPr>
                <w:rFonts w:ascii="Times New Roman" w:eastAsia="Times New Roman" w:hAnsi="Times New Roman" w:cs="Times New Roman"/>
                <w:sz w:val="20"/>
                <w:szCs w:val="20"/>
              </w:rPr>
            </w:pPr>
          </w:p>
        </w:tc>
      </w:tr>
      <w:tr w:rsidR="003356BB" w:rsidRPr="00AA16AB" w14:paraId="2133829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64A929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July</w:t>
            </w:r>
          </w:p>
        </w:tc>
        <w:tc>
          <w:tcPr>
            <w:tcW w:w="1160" w:type="dxa"/>
            <w:tcBorders>
              <w:top w:val="nil"/>
              <w:left w:val="nil"/>
              <w:bottom w:val="nil"/>
              <w:right w:val="nil"/>
            </w:tcBorders>
            <w:shd w:val="clear" w:color="auto" w:fill="auto"/>
            <w:noWrap/>
            <w:vAlign w:val="bottom"/>
            <w:hideMark/>
          </w:tcPr>
          <w:p w14:paraId="15E58E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253E199A"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2A35AC9" w14:textId="07355D04"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6FDE997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9B2A99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6621291F"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3356BB" w:rsidRPr="00AA16AB" w14:paraId="7BFA351C"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025F67B"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June</w:t>
            </w:r>
          </w:p>
        </w:tc>
        <w:tc>
          <w:tcPr>
            <w:tcW w:w="1160" w:type="dxa"/>
            <w:tcBorders>
              <w:top w:val="nil"/>
              <w:left w:val="nil"/>
              <w:bottom w:val="nil"/>
              <w:right w:val="nil"/>
            </w:tcBorders>
            <w:shd w:val="clear" w:color="auto" w:fill="auto"/>
            <w:noWrap/>
            <w:vAlign w:val="bottom"/>
            <w:hideMark/>
          </w:tcPr>
          <w:p w14:paraId="5B6DB0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07D0BF63"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A2402A3" w14:textId="5A68F6CB"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7285E51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5B318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12AC6DB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3356BB" w:rsidRPr="00AA16AB" w14:paraId="6DDC7CFD"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8D46A62"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May</w:t>
            </w:r>
          </w:p>
        </w:tc>
        <w:tc>
          <w:tcPr>
            <w:tcW w:w="1160" w:type="dxa"/>
            <w:tcBorders>
              <w:top w:val="nil"/>
              <w:left w:val="nil"/>
              <w:bottom w:val="nil"/>
              <w:right w:val="nil"/>
            </w:tcBorders>
            <w:shd w:val="clear" w:color="auto" w:fill="auto"/>
            <w:noWrap/>
            <w:vAlign w:val="bottom"/>
            <w:hideMark/>
          </w:tcPr>
          <w:p w14:paraId="18020B2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4C603115"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72403E" w14:textId="6E4AF3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37174E0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4197C0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30B6BF7A"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3356BB" w:rsidRPr="00AA16AB" w14:paraId="6258630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B3F5AA"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Aug - Sept</w:t>
            </w:r>
          </w:p>
        </w:tc>
        <w:tc>
          <w:tcPr>
            <w:tcW w:w="1160" w:type="dxa"/>
            <w:tcBorders>
              <w:top w:val="nil"/>
              <w:left w:val="nil"/>
              <w:bottom w:val="nil"/>
              <w:right w:val="nil"/>
            </w:tcBorders>
            <w:shd w:val="clear" w:color="auto" w:fill="auto"/>
            <w:noWrap/>
            <w:vAlign w:val="bottom"/>
            <w:hideMark/>
          </w:tcPr>
          <w:p w14:paraId="18E44910"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5C53540E"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8D3972C" w14:textId="2147D8C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385B3AD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EED2B5D"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0BA55FC9"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3356BB" w:rsidRPr="00AA16AB" w14:paraId="7BC0311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DD0366"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July - June</w:t>
            </w:r>
          </w:p>
        </w:tc>
        <w:tc>
          <w:tcPr>
            <w:tcW w:w="1160" w:type="dxa"/>
            <w:tcBorders>
              <w:top w:val="nil"/>
              <w:left w:val="nil"/>
              <w:bottom w:val="nil"/>
              <w:right w:val="nil"/>
            </w:tcBorders>
            <w:shd w:val="clear" w:color="auto" w:fill="auto"/>
            <w:noWrap/>
            <w:vAlign w:val="bottom"/>
            <w:hideMark/>
          </w:tcPr>
          <w:p w14:paraId="00D84ECE"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81D5B3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0553D3EF" w14:textId="03CC852A"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7BF639E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30188CE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38E31C44"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3356BB" w:rsidRPr="00AA16AB" w14:paraId="293DE93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7276D9D"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May</w:t>
            </w:r>
          </w:p>
        </w:tc>
        <w:tc>
          <w:tcPr>
            <w:tcW w:w="1160" w:type="dxa"/>
            <w:tcBorders>
              <w:top w:val="nil"/>
              <w:left w:val="nil"/>
              <w:bottom w:val="nil"/>
              <w:right w:val="nil"/>
            </w:tcBorders>
            <w:shd w:val="clear" w:color="auto" w:fill="auto"/>
            <w:noWrap/>
            <w:vAlign w:val="bottom"/>
            <w:hideMark/>
          </w:tcPr>
          <w:p w14:paraId="5EA4CD1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3A0F3CC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5BE562" w14:textId="79407D2E"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277BC32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1F9C3C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5D937C8"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3356BB" w:rsidRPr="00AA16AB" w14:paraId="3935BB4F"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728E308"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July - Sept</w:t>
            </w:r>
          </w:p>
        </w:tc>
        <w:tc>
          <w:tcPr>
            <w:tcW w:w="1160" w:type="dxa"/>
            <w:tcBorders>
              <w:top w:val="nil"/>
              <w:left w:val="nil"/>
              <w:bottom w:val="nil"/>
              <w:right w:val="nil"/>
            </w:tcBorders>
            <w:shd w:val="clear" w:color="auto" w:fill="auto"/>
            <w:noWrap/>
            <w:vAlign w:val="bottom"/>
            <w:hideMark/>
          </w:tcPr>
          <w:p w14:paraId="069A9402"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46FD8261"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32CCBFE" w14:textId="759A9971"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189AC31E"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43C027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0D380573"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3356BB" w:rsidRPr="00AA16AB" w14:paraId="51227847"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D5F97D2" w14:textId="77777777" w:rsidR="003356BB" w:rsidRPr="00AA16AB" w:rsidRDefault="003356BB" w:rsidP="00AA16AB">
            <w:pPr>
              <w:spacing w:after="0" w:line="240" w:lineRule="auto"/>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June - May</w:t>
            </w:r>
          </w:p>
        </w:tc>
        <w:tc>
          <w:tcPr>
            <w:tcW w:w="1160" w:type="dxa"/>
            <w:tcBorders>
              <w:top w:val="nil"/>
              <w:left w:val="nil"/>
              <w:bottom w:val="nil"/>
              <w:right w:val="nil"/>
            </w:tcBorders>
            <w:shd w:val="clear" w:color="auto" w:fill="auto"/>
            <w:noWrap/>
            <w:vAlign w:val="bottom"/>
            <w:hideMark/>
          </w:tcPr>
          <w:p w14:paraId="37503020"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6A29C962" w14:textId="77777777" w:rsidR="003356BB" w:rsidRPr="00AA16AB" w:rsidRDefault="003356BB" w:rsidP="001826D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A53177D" w14:textId="067FA6AC"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00B8E46A"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501F6D5B"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60B31466" w14:textId="77777777" w:rsidR="003356BB" w:rsidRPr="00AA16AB" w:rsidRDefault="003356BB" w:rsidP="001826D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3356BB" w:rsidRPr="00AA16AB" w14:paraId="453DBF2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26D12DC" w14:textId="77777777" w:rsidR="003356BB" w:rsidRPr="00AA16AB" w:rsidRDefault="003356BB" w:rsidP="00AA16AB">
            <w:pPr>
              <w:spacing w:after="0" w:line="240" w:lineRule="auto"/>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June - Sept</w:t>
            </w:r>
          </w:p>
        </w:tc>
        <w:tc>
          <w:tcPr>
            <w:tcW w:w="1160" w:type="dxa"/>
            <w:tcBorders>
              <w:top w:val="nil"/>
              <w:left w:val="nil"/>
              <w:bottom w:val="nil"/>
              <w:right w:val="nil"/>
            </w:tcBorders>
            <w:shd w:val="clear" w:color="auto" w:fill="auto"/>
            <w:noWrap/>
            <w:vAlign w:val="bottom"/>
            <w:hideMark/>
          </w:tcPr>
          <w:p w14:paraId="1D795E50"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370706F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5423D51D" w14:textId="601F9795"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7DB3A042"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6F18054D"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7904899" w14:textId="77777777" w:rsidR="003356BB" w:rsidRPr="00AA16AB" w:rsidRDefault="003356BB" w:rsidP="001826D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3356BB" w:rsidRPr="00AA16AB" w14:paraId="5A18FA28"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6CDBA731" w14:textId="77777777" w:rsidR="003356BB" w:rsidRPr="00AA16AB" w:rsidRDefault="003356BB" w:rsidP="00AA16AB">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May - Sept</w:t>
            </w:r>
          </w:p>
        </w:tc>
        <w:tc>
          <w:tcPr>
            <w:tcW w:w="1160" w:type="dxa"/>
            <w:tcBorders>
              <w:top w:val="nil"/>
              <w:left w:val="nil"/>
              <w:bottom w:val="single" w:sz="4" w:space="0" w:color="auto"/>
              <w:right w:val="nil"/>
            </w:tcBorders>
            <w:shd w:val="clear" w:color="auto" w:fill="auto"/>
            <w:noWrap/>
            <w:vAlign w:val="bottom"/>
            <w:hideMark/>
          </w:tcPr>
          <w:p w14:paraId="41A9E315"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2394848C" w14:textId="77777777" w:rsidR="003356BB" w:rsidRPr="00AA16AB" w:rsidRDefault="003356BB" w:rsidP="001826D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2D798634" w14:textId="23A24742"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2A1E501C"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67F40621"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179C1687" w14:textId="77777777" w:rsidR="003356BB" w:rsidRPr="00AA16AB" w:rsidRDefault="003356BB" w:rsidP="001826D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22CA7B9C" w14:textId="77777777" w:rsidR="005C07B2" w:rsidRDefault="005C07B2" w:rsidP="00670AB4">
      <w:pPr>
        <w:jc w:val="both"/>
        <w:rPr>
          <w:rFonts w:ascii="Arial" w:hAnsi="Arial" w:cs="Arial"/>
          <w:b/>
          <w:bCs/>
          <w:sz w:val="20"/>
          <w:szCs w:val="20"/>
        </w:rPr>
      </w:pPr>
    </w:p>
    <w:p w14:paraId="63792CE0" w14:textId="2CD38544" w:rsidR="00AA16AB" w:rsidRPr="005C07B2" w:rsidRDefault="00670AB4" w:rsidP="00670AB4">
      <w:pPr>
        <w:jc w:val="both"/>
        <w:rPr>
          <w:rFonts w:ascii="Arial" w:hAnsi="Arial" w:cs="Arial"/>
          <w:sz w:val="20"/>
          <w:szCs w:val="20"/>
        </w:rPr>
      </w:pPr>
      <w:r w:rsidRPr="005C07B2">
        <w:rPr>
          <w:rFonts w:ascii="Arial" w:hAnsi="Arial" w:cs="Arial"/>
          <w:b/>
          <w:bCs/>
          <w:sz w:val="20"/>
          <w:szCs w:val="20"/>
        </w:rPr>
        <w:lastRenderedPageBreak/>
        <w:t xml:space="preserve">Table S4. </w:t>
      </w:r>
      <w:r w:rsidRPr="005C07B2">
        <w:rPr>
          <w:rFonts w:ascii="Arial" w:hAnsi="Arial" w:cs="Arial"/>
          <w:sz w:val="20"/>
          <w:szCs w:val="20"/>
        </w:rPr>
        <w:t xml:space="preserve">Results of pairwise tests between </w:t>
      </w:r>
      <w:r w:rsidR="00F31870" w:rsidRPr="005C07B2">
        <w:rPr>
          <w:rFonts w:ascii="Arial" w:hAnsi="Arial" w:cs="Arial"/>
          <w:sz w:val="20"/>
          <w:szCs w:val="20"/>
        </w:rPr>
        <w:t xml:space="preserve">predator treatments </w:t>
      </w:r>
      <w:r w:rsidRPr="005C07B2">
        <w:rPr>
          <w:rFonts w:ascii="Arial" w:hAnsi="Arial" w:cs="Arial"/>
          <w:sz w:val="20"/>
          <w:szCs w:val="20"/>
        </w:rPr>
        <w:t xml:space="preserve">for each </w:t>
      </w:r>
      <w:r w:rsidR="00F31870" w:rsidRPr="005C07B2">
        <w:rPr>
          <w:rFonts w:ascii="Arial" w:hAnsi="Arial" w:cs="Arial"/>
          <w:sz w:val="20"/>
          <w:szCs w:val="20"/>
        </w:rPr>
        <w:t>experiment</w:t>
      </w:r>
      <w:r w:rsidR="003956A6">
        <w:rPr>
          <w:rFonts w:ascii="Arial" w:hAnsi="Arial" w:cs="Arial"/>
          <w:sz w:val="20"/>
          <w:szCs w:val="20"/>
        </w:rPr>
        <w:t>al trial</w:t>
      </w:r>
      <w:r w:rsidR="00F31870" w:rsidRPr="005C07B2">
        <w:rPr>
          <w:rFonts w:ascii="Arial" w:hAnsi="Arial" w:cs="Arial"/>
          <w:sz w:val="20"/>
          <w:szCs w:val="20"/>
        </w:rPr>
        <w:t xml:space="preserve"> and time (since fishing) for</w:t>
      </w:r>
      <w:r w:rsidRPr="005C07B2">
        <w:rPr>
          <w:rFonts w:ascii="Arial" w:hAnsi="Arial" w:cs="Arial"/>
          <w:sz w:val="20"/>
          <w:szCs w:val="20"/>
        </w:rPr>
        <w:t xml:space="preserve">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r w:rsidRPr="005C07B2">
        <w:rPr>
          <w:rFonts w:ascii="Arial" w:hAnsi="Arial" w:cs="Arial"/>
          <w:i/>
          <w:iCs/>
          <w:sz w:val="20"/>
          <w:szCs w:val="20"/>
        </w:rPr>
        <w:t xml:space="preserve">emmeans() </w:t>
      </w:r>
      <w:r w:rsidRPr="005C07B2">
        <w:rPr>
          <w:rFonts w:ascii="Arial" w:hAnsi="Arial" w:cs="Arial"/>
          <w:sz w:val="20"/>
          <w:szCs w:val="20"/>
        </w:rPr>
        <w:t>function from the ‘emmeans’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870"/>
        <w:gridCol w:w="990"/>
        <w:gridCol w:w="1020"/>
      </w:tblGrid>
      <w:tr w:rsidR="00F31870" w:rsidRPr="001826DD" w14:paraId="1ADC769F"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4C888121"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BCEB62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42F47A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14DD3F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df</w:t>
            </w:r>
          </w:p>
        </w:tc>
        <w:tc>
          <w:tcPr>
            <w:tcW w:w="990" w:type="dxa"/>
            <w:tcBorders>
              <w:top w:val="single" w:sz="4" w:space="0" w:color="auto"/>
              <w:left w:val="nil"/>
              <w:bottom w:val="single" w:sz="4" w:space="0" w:color="auto"/>
              <w:right w:val="nil"/>
            </w:tcBorders>
            <w:shd w:val="clear" w:color="auto" w:fill="auto"/>
            <w:noWrap/>
            <w:vAlign w:val="bottom"/>
            <w:hideMark/>
          </w:tcPr>
          <w:p w14:paraId="06E7EBD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z-ratio</w:t>
            </w:r>
          </w:p>
        </w:tc>
        <w:tc>
          <w:tcPr>
            <w:tcW w:w="1020" w:type="dxa"/>
            <w:tcBorders>
              <w:top w:val="single" w:sz="4" w:space="0" w:color="auto"/>
              <w:left w:val="nil"/>
              <w:bottom w:val="single" w:sz="4" w:space="0" w:color="auto"/>
              <w:right w:val="nil"/>
            </w:tcBorders>
            <w:shd w:val="clear" w:color="auto" w:fill="auto"/>
            <w:noWrap/>
            <w:vAlign w:val="bottom"/>
            <w:hideMark/>
          </w:tcPr>
          <w:p w14:paraId="0A4F2F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p-value</w:t>
            </w:r>
          </w:p>
        </w:tc>
      </w:tr>
      <w:tr w:rsidR="00F31870" w:rsidRPr="001826DD" w14:paraId="56467151"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6BF6072"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46E3AF1C"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7C199C5"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4934D0D0"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0A3BA8E3"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2DCAC077"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60D41B9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7761354"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37D074BA"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531ADD09"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489E7776"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259D7D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1020" w:type="dxa"/>
            <w:tcBorders>
              <w:top w:val="nil"/>
              <w:left w:val="nil"/>
              <w:bottom w:val="nil"/>
              <w:right w:val="nil"/>
            </w:tcBorders>
            <w:shd w:val="clear" w:color="auto" w:fill="auto"/>
            <w:noWrap/>
            <w:vAlign w:val="bottom"/>
            <w:hideMark/>
          </w:tcPr>
          <w:p w14:paraId="4BBB05A3"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F31870" w:rsidRPr="001826DD" w14:paraId="6C1E47C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432D3AF"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6CEFAF0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421A59D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07F54CE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892D09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1020" w:type="dxa"/>
            <w:tcBorders>
              <w:top w:val="nil"/>
              <w:left w:val="nil"/>
              <w:bottom w:val="nil"/>
              <w:right w:val="nil"/>
            </w:tcBorders>
            <w:shd w:val="clear" w:color="auto" w:fill="auto"/>
            <w:noWrap/>
            <w:vAlign w:val="bottom"/>
            <w:hideMark/>
          </w:tcPr>
          <w:p w14:paraId="635918E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F31870" w:rsidRPr="001826DD" w14:paraId="33E41F5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0B3F3DB"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729F07AD"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59F65FFF"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5BCDA60E"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7B6860E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1020" w:type="dxa"/>
            <w:tcBorders>
              <w:top w:val="nil"/>
              <w:left w:val="nil"/>
              <w:bottom w:val="nil"/>
              <w:right w:val="nil"/>
            </w:tcBorders>
            <w:shd w:val="clear" w:color="auto" w:fill="auto"/>
            <w:noWrap/>
            <w:vAlign w:val="bottom"/>
            <w:hideMark/>
          </w:tcPr>
          <w:p w14:paraId="6E5AFE8B"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F31870" w:rsidRPr="001826DD" w14:paraId="2D443C7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934EC1"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1B412F83"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2EC86F8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5A6C98E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13332C4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1020" w:type="dxa"/>
            <w:tcBorders>
              <w:top w:val="nil"/>
              <w:left w:val="nil"/>
              <w:bottom w:val="nil"/>
              <w:right w:val="nil"/>
            </w:tcBorders>
            <w:shd w:val="clear" w:color="auto" w:fill="auto"/>
            <w:noWrap/>
            <w:vAlign w:val="bottom"/>
            <w:hideMark/>
          </w:tcPr>
          <w:p w14:paraId="2D36E03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F31870" w:rsidRPr="001826DD" w14:paraId="0408D48A"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DD0EB63"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nil"/>
              <w:right w:val="nil"/>
            </w:tcBorders>
            <w:shd w:val="clear" w:color="auto" w:fill="auto"/>
            <w:noWrap/>
            <w:vAlign w:val="bottom"/>
            <w:hideMark/>
          </w:tcPr>
          <w:p w14:paraId="42E3115A"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1C1D821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331552E6"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541A1C8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1020" w:type="dxa"/>
            <w:tcBorders>
              <w:top w:val="nil"/>
              <w:left w:val="nil"/>
              <w:bottom w:val="nil"/>
              <w:right w:val="nil"/>
            </w:tcBorders>
            <w:shd w:val="clear" w:color="auto" w:fill="auto"/>
            <w:noWrap/>
            <w:vAlign w:val="bottom"/>
            <w:hideMark/>
          </w:tcPr>
          <w:p w14:paraId="08C4E16D"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F31870" w:rsidRPr="001826DD" w14:paraId="0F19A82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1CE5F9D" w14:textId="77777777" w:rsidR="00F31870" w:rsidRPr="001826DD" w:rsidRDefault="00F31870" w:rsidP="00F31870">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4536EDB1" w14:textId="77777777" w:rsidR="00F31870" w:rsidRPr="001826DD" w:rsidRDefault="00F31870" w:rsidP="001826D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6749691A"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652076E"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13F3B98A"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0821ADEA"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3B5547A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6539D5A" w14:textId="77777777" w:rsidR="00F31870" w:rsidRPr="001826DD" w:rsidRDefault="00F31870" w:rsidP="00F31870">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30C87BB5" w14:textId="77777777" w:rsidR="00F31870" w:rsidRPr="001826DD" w:rsidRDefault="00F31870"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63EABD1" w14:textId="77777777" w:rsidR="00F31870" w:rsidRPr="001826DD" w:rsidRDefault="00F31870" w:rsidP="001826D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7D523B53" w14:textId="77777777" w:rsidR="00F31870" w:rsidRPr="001826DD" w:rsidRDefault="00F31870" w:rsidP="001826DD">
            <w:pPr>
              <w:spacing w:after="0" w:line="240" w:lineRule="auto"/>
              <w:jc w:val="right"/>
              <w:rPr>
                <w:rFonts w:ascii="Arial" w:eastAsia="Times New Roman" w:hAnsi="Arial" w:cs="Arial"/>
                <w:sz w:val="20"/>
                <w:szCs w:val="20"/>
              </w:rPr>
            </w:pPr>
          </w:p>
        </w:tc>
        <w:tc>
          <w:tcPr>
            <w:tcW w:w="990" w:type="dxa"/>
            <w:tcBorders>
              <w:top w:val="nil"/>
              <w:left w:val="nil"/>
              <w:bottom w:val="nil"/>
              <w:right w:val="nil"/>
            </w:tcBorders>
            <w:shd w:val="clear" w:color="auto" w:fill="auto"/>
            <w:noWrap/>
            <w:vAlign w:val="bottom"/>
            <w:hideMark/>
          </w:tcPr>
          <w:p w14:paraId="56BAED84" w14:textId="77777777" w:rsidR="00F31870" w:rsidRPr="001826DD" w:rsidRDefault="00F31870" w:rsidP="001826DD">
            <w:pPr>
              <w:spacing w:after="0" w:line="240" w:lineRule="auto"/>
              <w:jc w:val="right"/>
              <w:rPr>
                <w:rFonts w:ascii="Arial" w:eastAsia="Times New Roman" w:hAnsi="Arial" w:cs="Arial"/>
                <w:sz w:val="20"/>
                <w:szCs w:val="20"/>
              </w:rPr>
            </w:pPr>
          </w:p>
        </w:tc>
        <w:tc>
          <w:tcPr>
            <w:tcW w:w="1020" w:type="dxa"/>
            <w:tcBorders>
              <w:top w:val="nil"/>
              <w:left w:val="nil"/>
              <w:bottom w:val="nil"/>
              <w:right w:val="nil"/>
            </w:tcBorders>
            <w:shd w:val="clear" w:color="auto" w:fill="auto"/>
            <w:noWrap/>
            <w:vAlign w:val="bottom"/>
            <w:hideMark/>
          </w:tcPr>
          <w:p w14:paraId="5C36BF49" w14:textId="77777777" w:rsidR="00F31870" w:rsidRPr="001826DD" w:rsidRDefault="00F31870" w:rsidP="001826DD">
            <w:pPr>
              <w:spacing w:after="0" w:line="240" w:lineRule="auto"/>
              <w:jc w:val="right"/>
              <w:rPr>
                <w:rFonts w:ascii="Arial" w:eastAsia="Times New Roman" w:hAnsi="Arial" w:cs="Arial"/>
                <w:sz w:val="20"/>
                <w:szCs w:val="20"/>
              </w:rPr>
            </w:pPr>
          </w:p>
        </w:tc>
      </w:tr>
      <w:tr w:rsidR="00F31870" w:rsidRPr="001826DD" w14:paraId="556A61F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1AAE6B3" w14:textId="77777777" w:rsidR="00F31870" w:rsidRPr="001826DD" w:rsidRDefault="00F31870" w:rsidP="00F31870">
            <w:pPr>
              <w:spacing w:after="0" w:line="240" w:lineRule="auto"/>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 xml:space="preserve">May: PE - PI </w:t>
            </w:r>
          </w:p>
        </w:tc>
        <w:tc>
          <w:tcPr>
            <w:tcW w:w="1160" w:type="dxa"/>
            <w:tcBorders>
              <w:top w:val="nil"/>
              <w:left w:val="nil"/>
              <w:bottom w:val="nil"/>
              <w:right w:val="nil"/>
            </w:tcBorders>
            <w:shd w:val="clear" w:color="auto" w:fill="auto"/>
            <w:noWrap/>
            <w:vAlign w:val="bottom"/>
            <w:hideMark/>
          </w:tcPr>
          <w:p w14:paraId="246145BC"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42BCF591"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6625A553"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4D443F56"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1020" w:type="dxa"/>
            <w:tcBorders>
              <w:top w:val="nil"/>
              <w:left w:val="nil"/>
              <w:bottom w:val="nil"/>
              <w:right w:val="nil"/>
            </w:tcBorders>
            <w:shd w:val="clear" w:color="auto" w:fill="auto"/>
            <w:noWrap/>
            <w:vAlign w:val="bottom"/>
            <w:hideMark/>
          </w:tcPr>
          <w:p w14:paraId="4E3EAC72" w14:textId="77777777" w:rsidR="00F31870" w:rsidRPr="001826DD" w:rsidRDefault="00F31870" w:rsidP="001826D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F31870" w:rsidRPr="001826DD" w14:paraId="674D1DA4"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D3CFE52" w14:textId="77777777" w:rsidR="00F31870" w:rsidRPr="001826DD" w:rsidRDefault="00F31870" w:rsidP="00F31870">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 xml:space="preserve">June: PE - PI </w:t>
            </w:r>
          </w:p>
        </w:tc>
        <w:tc>
          <w:tcPr>
            <w:tcW w:w="1160" w:type="dxa"/>
            <w:tcBorders>
              <w:top w:val="nil"/>
              <w:left w:val="nil"/>
              <w:bottom w:val="nil"/>
              <w:right w:val="nil"/>
            </w:tcBorders>
            <w:shd w:val="clear" w:color="auto" w:fill="auto"/>
            <w:noWrap/>
            <w:vAlign w:val="bottom"/>
            <w:hideMark/>
          </w:tcPr>
          <w:p w14:paraId="57F57577"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EA842C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181793E2"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5B90FDAC"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1020" w:type="dxa"/>
            <w:tcBorders>
              <w:top w:val="nil"/>
              <w:left w:val="nil"/>
              <w:bottom w:val="nil"/>
              <w:right w:val="nil"/>
            </w:tcBorders>
            <w:shd w:val="clear" w:color="auto" w:fill="auto"/>
            <w:noWrap/>
            <w:vAlign w:val="bottom"/>
            <w:hideMark/>
          </w:tcPr>
          <w:p w14:paraId="64608EA4" w14:textId="77777777" w:rsidR="00F31870" w:rsidRPr="001826DD" w:rsidRDefault="00F31870" w:rsidP="001826D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F31870" w:rsidRPr="001826DD" w14:paraId="0F3DE54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14770448"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July: PE - PI </w:t>
            </w:r>
          </w:p>
        </w:tc>
        <w:tc>
          <w:tcPr>
            <w:tcW w:w="1160" w:type="dxa"/>
            <w:tcBorders>
              <w:top w:val="nil"/>
              <w:left w:val="nil"/>
              <w:bottom w:val="nil"/>
              <w:right w:val="nil"/>
            </w:tcBorders>
            <w:shd w:val="clear" w:color="auto" w:fill="auto"/>
            <w:noWrap/>
            <w:vAlign w:val="bottom"/>
            <w:hideMark/>
          </w:tcPr>
          <w:p w14:paraId="34EC009E"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5CE08B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2D5A9934"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07B42C5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1020" w:type="dxa"/>
            <w:tcBorders>
              <w:top w:val="nil"/>
              <w:left w:val="nil"/>
              <w:bottom w:val="nil"/>
              <w:right w:val="nil"/>
            </w:tcBorders>
            <w:shd w:val="clear" w:color="auto" w:fill="auto"/>
            <w:noWrap/>
            <w:vAlign w:val="bottom"/>
            <w:hideMark/>
          </w:tcPr>
          <w:p w14:paraId="261503C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F31870" w:rsidRPr="001826DD" w14:paraId="278B67D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4915FF5"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Aug: PE - PI </w:t>
            </w:r>
          </w:p>
        </w:tc>
        <w:tc>
          <w:tcPr>
            <w:tcW w:w="1160" w:type="dxa"/>
            <w:tcBorders>
              <w:top w:val="nil"/>
              <w:left w:val="nil"/>
              <w:bottom w:val="nil"/>
              <w:right w:val="nil"/>
            </w:tcBorders>
            <w:shd w:val="clear" w:color="auto" w:fill="auto"/>
            <w:noWrap/>
            <w:vAlign w:val="bottom"/>
            <w:hideMark/>
          </w:tcPr>
          <w:p w14:paraId="681B1650"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7233F2DF"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4DF93FDC"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E13B5A8"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1020" w:type="dxa"/>
            <w:tcBorders>
              <w:top w:val="nil"/>
              <w:left w:val="nil"/>
              <w:bottom w:val="nil"/>
              <w:right w:val="nil"/>
            </w:tcBorders>
            <w:shd w:val="clear" w:color="auto" w:fill="auto"/>
            <w:noWrap/>
            <w:vAlign w:val="bottom"/>
            <w:hideMark/>
          </w:tcPr>
          <w:p w14:paraId="052CECF7"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F31870" w:rsidRPr="001826DD" w14:paraId="271F4F72"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2A1A9D96" w14:textId="77777777" w:rsidR="00F31870" w:rsidRPr="001826DD" w:rsidRDefault="00F31870" w:rsidP="00F31870">
            <w:pPr>
              <w:spacing w:after="0" w:line="240" w:lineRule="auto"/>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 xml:space="preserve">Sept: PE - PI </w:t>
            </w:r>
          </w:p>
        </w:tc>
        <w:tc>
          <w:tcPr>
            <w:tcW w:w="1160" w:type="dxa"/>
            <w:tcBorders>
              <w:top w:val="nil"/>
              <w:left w:val="nil"/>
              <w:bottom w:val="single" w:sz="4" w:space="0" w:color="auto"/>
              <w:right w:val="nil"/>
            </w:tcBorders>
            <w:shd w:val="clear" w:color="auto" w:fill="auto"/>
            <w:noWrap/>
            <w:vAlign w:val="bottom"/>
            <w:hideMark/>
          </w:tcPr>
          <w:p w14:paraId="5A1C431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094744D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0E27CFE2"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285ECF4B"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1020" w:type="dxa"/>
            <w:tcBorders>
              <w:top w:val="nil"/>
              <w:left w:val="nil"/>
              <w:bottom w:val="single" w:sz="4" w:space="0" w:color="auto"/>
              <w:right w:val="nil"/>
            </w:tcBorders>
            <w:shd w:val="clear" w:color="auto" w:fill="auto"/>
            <w:noWrap/>
            <w:vAlign w:val="bottom"/>
            <w:hideMark/>
          </w:tcPr>
          <w:p w14:paraId="584340F1" w14:textId="77777777" w:rsidR="00F31870" w:rsidRPr="001826DD" w:rsidRDefault="00F31870" w:rsidP="001826D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3DB8A324" w14:textId="2A293C8C" w:rsidR="00F31870" w:rsidRDefault="00F31870" w:rsidP="00670AB4">
      <w:pPr>
        <w:jc w:val="both"/>
        <w:rPr>
          <w:rFonts w:ascii="Arial" w:hAnsi="Arial" w:cs="Arial"/>
        </w:rPr>
      </w:pPr>
    </w:p>
    <w:p w14:paraId="0B04A293" w14:textId="77777777" w:rsidR="00F31870" w:rsidRDefault="00F31870">
      <w:pPr>
        <w:rPr>
          <w:rFonts w:ascii="Arial" w:hAnsi="Arial" w:cs="Arial"/>
        </w:rPr>
      </w:pPr>
      <w:r>
        <w:rPr>
          <w:rFonts w:ascii="Arial" w:hAnsi="Arial" w:cs="Arial"/>
        </w:rPr>
        <w:br w:type="page"/>
      </w:r>
    </w:p>
    <w:p w14:paraId="4BDDA177" w14:textId="56BF90B1" w:rsidR="00F31870" w:rsidRPr="005C07B2" w:rsidRDefault="00F31870" w:rsidP="00F31870">
      <w:pPr>
        <w:jc w:val="both"/>
        <w:rPr>
          <w:rFonts w:ascii="Arial" w:hAnsi="Arial" w:cs="Arial"/>
          <w:sz w:val="20"/>
          <w:szCs w:val="20"/>
        </w:rPr>
      </w:pPr>
      <w:r w:rsidRPr="005C07B2">
        <w:rPr>
          <w:rFonts w:ascii="Arial" w:hAnsi="Arial" w:cs="Arial"/>
          <w:b/>
          <w:bCs/>
          <w:sz w:val="20"/>
          <w:szCs w:val="20"/>
        </w:rPr>
        <w:lastRenderedPageBreak/>
        <w:t xml:space="preserve">Table S5. </w:t>
      </w:r>
      <w:r w:rsidRPr="005C07B2">
        <w:rPr>
          <w:rFonts w:ascii="Arial" w:hAnsi="Arial" w:cs="Arial"/>
          <w:sz w:val="20"/>
          <w:szCs w:val="20"/>
        </w:rPr>
        <w:t>Results of pairwise tests between individual time points (since fishing) for each experiment</w:t>
      </w:r>
      <w:r w:rsidR="003956A6">
        <w:rPr>
          <w:rFonts w:ascii="Arial" w:hAnsi="Arial" w:cs="Arial"/>
          <w:sz w:val="20"/>
          <w:szCs w:val="20"/>
        </w:rPr>
        <w:t>al trial</w:t>
      </w:r>
      <w:r w:rsidRPr="005C07B2">
        <w:rPr>
          <w:rFonts w:ascii="Arial" w:hAnsi="Arial" w:cs="Arial"/>
          <w:sz w:val="20"/>
          <w:szCs w:val="20"/>
        </w:rPr>
        <w:t xml:space="preserve"> and predator treatment for the proportion of dead clams. Results were generated using the </w:t>
      </w:r>
      <w:r w:rsidRPr="005C07B2">
        <w:rPr>
          <w:rFonts w:ascii="Arial" w:hAnsi="Arial" w:cs="Arial"/>
          <w:i/>
          <w:iCs/>
          <w:sz w:val="20"/>
          <w:szCs w:val="20"/>
        </w:rPr>
        <w:t xml:space="preserve">pairs() </w:t>
      </w:r>
      <w:r w:rsidRPr="005C07B2">
        <w:rPr>
          <w:rFonts w:ascii="Arial" w:hAnsi="Arial" w:cs="Arial"/>
          <w:sz w:val="20"/>
          <w:szCs w:val="20"/>
        </w:rPr>
        <w:t xml:space="preserve">function from a pairwise model generated using the </w:t>
      </w:r>
      <w:r w:rsidRPr="005C07B2">
        <w:rPr>
          <w:rFonts w:ascii="Arial" w:hAnsi="Arial" w:cs="Arial"/>
          <w:i/>
          <w:iCs/>
          <w:sz w:val="20"/>
          <w:szCs w:val="20"/>
        </w:rPr>
        <w:t xml:space="preserve">emmeans() </w:t>
      </w:r>
      <w:r w:rsidRPr="005C07B2">
        <w:rPr>
          <w:rFonts w:ascii="Arial" w:hAnsi="Arial" w:cs="Arial"/>
          <w:sz w:val="20"/>
          <w:szCs w:val="20"/>
        </w:rPr>
        <w:t>function from the ‘emmeans’ package in R. Bolded text denotes significant effects at p ≤ 0.05; italicized text denotes marginally non-significant effects at p ≤ 0.10.</w:t>
      </w:r>
      <w:r w:rsidR="003356BB" w:rsidRPr="005C07B2">
        <w:rPr>
          <w:rFonts w:ascii="Arial" w:hAnsi="Arial" w:cs="Arial"/>
          <w:sz w:val="20"/>
          <w:szCs w:val="20"/>
        </w:rPr>
        <w:t xml:space="preserve"> Results are pooled across tide levels.</w:t>
      </w:r>
    </w:p>
    <w:tbl>
      <w:tblPr>
        <w:tblW w:w="7860" w:type="dxa"/>
        <w:jc w:val="center"/>
        <w:tblLook w:val="04A0" w:firstRow="1" w:lastRow="0" w:firstColumn="1" w:lastColumn="0" w:noHBand="0" w:noVBand="1"/>
      </w:tblPr>
      <w:tblGrid>
        <w:gridCol w:w="2860"/>
        <w:gridCol w:w="1160"/>
        <w:gridCol w:w="960"/>
        <w:gridCol w:w="780"/>
        <w:gridCol w:w="990"/>
        <w:gridCol w:w="1110"/>
      </w:tblGrid>
      <w:tr w:rsidR="003356BB" w:rsidRPr="003356BB" w14:paraId="1E04B460" w14:textId="77777777" w:rsidTr="001826D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13D9ACDB"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p>
        </w:tc>
        <w:tc>
          <w:tcPr>
            <w:tcW w:w="1160" w:type="dxa"/>
            <w:tcBorders>
              <w:top w:val="single" w:sz="4" w:space="0" w:color="auto"/>
              <w:left w:val="nil"/>
              <w:bottom w:val="single" w:sz="4" w:space="0" w:color="auto"/>
              <w:right w:val="nil"/>
            </w:tcBorders>
            <w:shd w:val="clear" w:color="auto" w:fill="auto"/>
            <w:noWrap/>
            <w:vAlign w:val="bottom"/>
            <w:hideMark/>
          </w:tcPr>
          <w:p w14:paraId="20C90F6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5C616F1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20F06CF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df</w:t>
            </w:r>
          </w:p>
        </w:tc>
        <w:tc>
          <w:tcPr>
            <w:tcW w:w="990" w:type="dxa"/>
            <w:tcBorders>
              <w:top w:val="single" w:sz="4" w:space="0" w:color="auto"/>
              <w:left w:val="nil"/>
              <w:bottom w:val="single" w:sz="4" w:space="0" w:color="auto"/>
              <w:right w:val="nil"/>
            </w:tcBorders>
            <w:shd w:val="clear" w:color="auto" w:fill="auto"/>
            <w:noWrap/>
            <w:vAlign w:val="bottom"/>
            <w:hideMark/>
          </w:tcPr>
          <w:p w14:paraId="42906FB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z-ratio</w:t>
            </w:r>
          </w:p>
        </w:tc>
        <w:tc>
          <w:tcPr>
            <w:tcW w:w="1110" w:type="dxa"/>
            <w:tcBorders>
              <w:top w:val="single" w:sz="4" w:space="0" w:color="auto"/>
              <w:left w:val="nil"/>
              <w:bottom w:val="single" w:sz="4" w:space="0" w:color="auto"/>
              <w:right w:val="nil"/>
            </w:tcBorders>
            <w:shd w:val="clear" w:color="auto" w:fill="auto"/>
            <w:noWrap/>
            <w:vAlign w:val="bottom"/>
            <w:hideMark/>
          </w:tcPr>
          <w:p w14:paraId="3A1A4CE5"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p-value</w:t>
            </w:r>
          </w:p>
        </w:tc>
      </w:tr>
      <w:tr w:rsidR="003356BB" w:rsidRPr="003356BB" w14:paraId="1380C736"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5888FC8"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exclusion</w:t>
            </w:r>
          </w:p>
        </w:tc>
        <w:tc>
          <w:tcPr>
            <w:tcW w:w="1160" w:type="dxa"/>
            <w:tcBorders>
              <w:top w:val="nil"/>
              <w:left w:val="nil"/>
              <w:bottom w:val="nil"/>
              <w:right w:val="nil"/>
            </w:tcBorders>
            <w:shd w:val="clear" w:color="auto" w:fill="auto"/>
            <w:noWrap/>
            <w:vAlign w:val="bottom"/>
            <w:hideMark/>
          </w:tcPr>
          <w:p w14:paraId="5300BB61"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E215C4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0DD8959"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DEB03B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0BFA1192"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4C258948"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672CCC"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672E613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7953F29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248E578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03BFE92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110" w:type="dxa"/>
            <w:tcBorders>
              <w:top w:val="nil"/>
              <w:left w:val="nil"/>
              <w:bottom w:val="nil"/>
              <w:right w:val="nil"/>
            </w:tcBorders>
            <w:shd w:val="clear" w:color="auto" w:fill="auto"/>
            <w:noWrap/>
            <w:vAlign w:val="bottom"/>
            <w:hideMark/>
          </w:tcPr>
          <w:p w14:paraId="746119B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3356BB" w:rsidRPr="003356BB" w14:paraId="37F2E965"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5710615A"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June: 24 - 48 h</w:t>
            </w:r>
          </w:p>
        </w:tc>
        <w:tc>
          <w:tcPr>
            <w:tcW w:w="1160" w:type="dxa"/>
            <w:tcBorders>
              <w:top w:val="nil"/>
              <w:left w:val="nil"/>
              <w:bottom w:val="nil"/>
              <w:right w:val="nil"/>
            </w:tcBorders>
            <w:shd w:val="clear" w:color="auto" w:fill="auto"/>
            <w:noWrap/>
            <w:vAlign w:val="bottom"/>
            <w:hideMark/>
          </w:tcPr>
          <w:p w14:paraId="2A739D80"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306E0F3E"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094B8BE7"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3242D03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110" w:type="dxa"/>
            <w:tcBorders>
              <w:top w:val="nil"/>
              <w:left w:val="nil"/>
              <w:bottom w:val="nil"/>
              <w:right w:val="nil"/>
            </w:tcBorders>
            <w:shd w:val="clear" w:color="auto" w:fill="auto"/>
            <w:noWrap/>
            <w:vAlign w:val="bottom"/>
            <w:hideMark/>
          </w:tcPr>
          <w:p w14:paraId="483BC49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3356BB" w:rsidRPr="003356BB" w14:paraId="607A4C6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CF0952A"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34976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2F1A88C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7FDD1A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4F6180B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110" w:type="dxa"/>
            <w:tcBorders>
              <w:top w:val="nil"/>
              <w:left w:val="nil"/>
              <w:bottom w:val="nil"/>
              <w:right w:val="nil"/>
            </w:tcBorders>
            <w:shd w:val="clear" w:color="auto" w:fill="auto"/>
            <w:noWrap/>
            <w:vAlign w:val="bottom"/>
            <w:hideMark/>
          </w:tcPr>
          <w:p w14:paraId="6A94908C"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3356BB" w:rsidRPr="003356BB" w14:paraId="66DACE7B"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4ED23428" w14:textId="77777777" w:rsidR="003356BB" w:rsidRPr="003356BB" w:rsidRDefault="003356BB" w:rsidP="003356BB">
            <w:pPr>
              <w:spacing w:after="0" w:line="240" w:lineRule="auto"/>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Aug: 24 - 48 h</w:t>
            </w:r>
          </w:p>
        </w:tc>
        <w:tc>
          <w:tcPr>
            <w:tcW w:w="1160" w:type="dxa"/>
            <w:tcBorders>
              <w:top w:val="nil"/>
              <w:left w:val="nil"/>
              <w:bottom w:val="nil"/>
              <w:right w:val="nil"/>
            </w:tcBorders>
            <w:shd w:val="clear" w:color="auto" w:fill="auto"/>
            <w:noWrap/>
            <w:vAlign w:val="bottom"/>
            <w:hideMark/>
          </w:tcPr>
          <w:p w14:paraId="7127BE77"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1CC2D691"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79AE2B8D"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990" w:type="dxa"/>
            <w:tcBorders>
              <w:top w:val="nil"/>
              <w:left w:val="nil"/>
              <w:bottom w:val="nil"/>
              <w:right w:val="nil"/>
            </w:tcBorders>
            <w:shd w:val="clear" w:color="auto" w:fill="auto"/>
            <w:noWrap/>
            <w:vAlign w:val="bottom"/>
            <w:hideMark/>
          </w:tcPr>
          <w:p w14:paraId="29C9A6E0"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110" w:type="dxa"/>
            <w:tcBorders>
              <w:top w:val="nil"/>
              <w:left w:val="nil"/>
              <w:bottom w:val="nil"/>
              <w:right w:val="nil"/>
            </w:tcBorders>
            <w:shd w:val="clear" w:color="auto" w:fill="auto"/>
            <w:noWrap/>
            <w:vAlign w:val="bottom"/>
            <w:hideMark/>
          </w:tcPr>
          <w:p w14:paraId="3813B385" w14:textId="77777777" w:rsidR="003356BB" w:rsidRPr="003356BB" w:rsidRDefault="003356BB" w:rsidP="001826D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3356BB" w:rsidRPr="003356BB" w14:paraId="28436F62"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330245D"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nil"/>
              <w:right w:val="nil"/>
            </w:tcBorders>
            <w:shd w:val="clear" w:color="auto" w:fill="auto"/>
            <w:noWrap/>
            <w:vAlign w:val="bottom"/>
            <w:hideMark/>
          </w:tcPr>
          <w:p w14:paraId="18F0024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4A93B58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1FA8F40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2FA6C2E1"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110" w:type="dxa"/>
            <w:tcBorders>
              <w:top w:val="nil"/>
              <w:left w:val="nil"/>
              <w:bottom w:val="nil"/>
              <w:right w:val="nil"/>
            </w:tcBorders>
            <w:shd w:val="clear" w:color="auto" w:fill="auto"/>
            <w:noWrap/>
            <w:vAlign w:val="bottom"/>
            <w:hideMark/>
          </w:tcPr>
          <w:p w14:paraId="2B8F01C3"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3356BB" w:rsidRPr="003356BB" w14:paraId="6DF6BEE0"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3E14B867" w14:textId="77777777" w:rsidR="003356BB" w:rsidRPr="003356BB" w:rsidRDefault="003356BB" w:rsidP="003356BB">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BF30AE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5F7192F"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38E2047"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79158B"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263C2F7E"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6995B96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E0589DE" w14:textId="77777777" w:rsidR="003356BB" w:rsidRPr="003356BB" w:rsidRDefault="003356BB" w:rsidP="003356BB">
            <w:pPr>
              <w:spacing w:after="0" w:line="240" w:lineRule="auto"/>
              <w:rPr>
                <w:rFonts w:ascii="Arial" w:eastAsia="Times New Roman" w:hAnsi="Arial" w:cs="Arial"/>
                <w:i/>
                <w:iCs/>
                <w:color w:val="000000"/>
                <w:sz w:val="20"/>
                <w:szCs w:val="20"/>
                <w:u w:val="single"/>
              </w:rPr>
            </w:pPr>
            <w:r w:rsidRPr="003356BB">
              <w:rPr>
                <w:rFonts w:ascii="Arial" w:eastAsia="Times New Roman" w:hAnsi="Arial" w:cs="Arial"/>
                <w:i/>
                <w:iCs/>
                <w:color w:val="000000"/>
                <w:sz w:val="20"/>
                <w:szCs w:val="20"/>
                <w:u w:val="single"/>
              </w:rPr>
              <w:t>Predator inclusion</w:t>
            </w:r>
          </w:p>
        </w:tc>
        <w:tc>
          <w:tcPr>
            <w:tcW w:w="1160" w:type="dxa"/>
            <w:tcBorders>
              <w:top w:val="nil"/>
              <w:left w:val="nil"/>
              <w:bottom w:val="nil"/>
              <w:right w:val="nil"/>
            </w:tcBorders>
            <w:shd w:val="clear" w:color="auto" w:fill="auto"/>
            <w:noWrap/>
            <w:vAlign w:val="bottom"/>
            <w:hideMark/>
          </w:tcPr>
          <w:p w14:paraId="2586D21B" w14:textId="77777777" w:rsidR="003356BB" w:rsidRPr="003356BB" w:rsidRDefault="003356BB" w:rsidP="001826D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40372216"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E237C63"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267A600"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bottom"/>
            <w:hideMark/>
          </w:tcPr>
          <w:p w14:paraId="6D582524" w14:textId="77777777" w:rsidR="003356BB" w:rsidRPr="003356BB" w:rsidRDefault="003356BB" w:rsidP="001826DD">
            <w:pPr>
              <w:spacing w:after="0" w:line="240" w:lineRule="auto"/>
              <w:jc w:val="right"/>
              <w:rPr>
                <w:rFonts w:ascii="Times New Roman" w:eastAsia="Times New Roman" w:hAnsi="Times New Roman" w:cs="Times New Roman"/>
                <w:sz w:val="20"/>
                <w:szCs w:val="20"/>
              </w:rPr>
            </w:pPr>
          </w:p>
        </w:tc>
      </w:tr>
      <w:tr w:rsidR="003356BB" w:rsidRPr="003356BB" w14:paraId="7FF16A39"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2FF7ABC5"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May: 24 - 48 h</w:t>
            </w:r>
          </w:p>
        </w:tc>
        <w:tc>
          <w:tcPr>
            <w:tcW w:w="1160" w:type="dxa"/>
            <w:tcBorders>
              <w:top w:val="nil"/>
              <w:left w:val="nil"/>
              <w:bottom w:val="nil"/>
              <w:right w:val="nil"/>
            </w:tcBorders>
            <w:shd w:val="clear" w:color="auto" w:fill="auto"/>
            <w:noWrap/>
            <w:vAlign w:val="bottom"/>
            <w:hideMark/>
          </w:tcPr>
          <w:p w14:paraId="4B85733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9A2E0B9"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893F2D2"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3ED7456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110" w:type="dxa"/>
            <w:tcBorders>
              <w:top w:val="nil"/>
              <w:left w:val="nil"/>
              <w:bottom w:val="nil"/>
              <w:right w:val="nil"/>
            </w:tcBorders>
            <w:shd w:val="clear" w:color="auto" w:fill="auto"/>
            <w:noWrap/>
            <w:vAlign w:val="bottom"/>
            <w:hideMark/>
          </w:tcPr>
          <w:p w14:paraId="638EFF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3356BB" w:rsidRPr="003356BB" w14:paraId="71B9FEE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6B85096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June: 24 - 48 h</w:t>
            </w:r>
          </w:p>
        </w:tc>
        <w:tc>
          <w:tcPr>
            <w:tcW w:w="1160" w:type="dxa"/>
            <w:tcBorders>
              <w:top w:val="nil"/>
              <w:left w:val="nil"/>
              <w:bottom w:val="nil"/>
              <w:right w:val="nil"/>
            </w:tcBorders>
            <w:shd w:val="clear" w:color="auto" w:fill="auto"/>
            <w:noWrap/>
            <w:vAlign w:val="bottom"/>
            <w:hideMark/>
          </w:tcPr>
          <w:p w14:paraId="69C5FE64"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6BBD440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56E7AA7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084779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110" w:type="dxa"/>
            <w:tcBorders>
              <w:top w:val="nil"/>
              <w:left w:val="nil"/>
              <w:bottom w:val="nil"/>
              <w:right w:val="nil"/>
            </w:tcBorders>
            <w:shd w:val="clear" w:color="auto" w:fill="auto"/>
            <w:noWrap/>
            <w:vAlign w:val="bottom"/>
            <w:hideMark/>
          </w:tcPr>
          <w:p w14:paraId="44EDCC0E"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3356BB" w:rsidRPr="003356BB" w14:paraId="4533FC4E"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07744773"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July: 24 - 48 h</w:t>
            </w:r>
          </w:p>
        </w:tc>
        <w:tc>
          <w:tcPr>
            <w:tcW w:w="1160" w:type="dxa"/>
            <w:tcBorders>
              <w:top w:val="nil"/>
              <w:left w:val="nil"/>
              <w:bottom w:val="nil"/>
              <w:right w:val="nil"/>
            </w:tcBorders>
            <w:shd w:val="clear" w:color="auto" w:fill="auto"/>
            <w:noWrap/>
            <w:vAlign w:val="bottom"/>
            <w:hideMark/>
          </w:tcPr>
          <w:p w14:paraId="12E5B95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1204A2D7"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56E7D03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nil"/>
              <w:right w:val="nil"/>
            </w:tcBorders>
            <w:shd w:val="clear" w:color="auto" w:fill="auto"/>
            <w:noWrap/>
            <w:vAlign w:val="bottom"/>
            <w:hideMark/>
          </w:tcPr>
          <w:p w14:paraId="162BE470"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110" w:type="dxa"/>
            <w:tcBorders>
              <w:top w:val="nil"/>
              <w:left w:val="nil"/>
              <w:bottom w:val="nil"/>
              <w:right w:val="nil"/>
            </w:tcBorders>
            <w:shd w:val="clear" w:color="auto" w:fill="auto"/>
            <w:noWrap/>
            <w:vAlign w:val="bottom"/>
            <w:hideMark/>
          </w:tcPr>
          <w:p w14:paraId="2CE76C56"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3356BB" w:rsidRPr="003356BB" w14:paraId="143322D3" w14:textId="77777777" w:rsidTr="001826DD">
        <w:trPr>
          <w:trHeight w:val="144"/>
          <w:jc w:val="center"/>
        </w:trPr>
        <w:tc>
          <w:tcPr>
            <w:tcW w:w="2860" w:type="dxa"/>
            <w:tcBorders>
              <w:top w:val="nil"/>
              <w:left w:val="nil"/>
              <w:bottom w:val="nil"/>
              <w:right w:val="nil"/>
            </w:tcBorders>
            <w:shd w:val="clear" w:color="auto" w:fill="auto"/>
            <w:noWrap/>
            <w:vAlign w:val="bottom"/>
            <w:hideMark/>
          </w:tcPr>
          <w:p w14:paraId="766306BD" w14:textId="77777777" w:rsidR="003356BB" w:rsidRPr="003356BB" w:rsidRDefault="003356BB" w:rsidP="003356BB">
            <w:pPr>
              <w:spacing w:after="0" w:line="240" w:lineRule="auto"/>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Aug: 24 - 48 h</w:t>
            </w:r>
          </w:p>
        </w:tc>
        <w:tc>
          <w:tcPr>
            <w:tcW w:w="1160" w:type="dxa"/>
            <w:tcBorders>
              <w:top w:val="nil"/>
              <w:left w:val="nil"/>
              <w:bottom w:val="nil"/>
              <w:right w:val="nil"/>
            </w:tcBorders>
            <w:shd w:val="clear" w:color="auto" w:fill="auto"/>
            <w:noWrap/>
            <w:vAlign w:val="bottom"/>
            <w:hideMark/>
          </w:tcPr>
          <w:p w14:paraId="500668A9"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20E9F9BB"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4B1E48B5"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990" w:type="dxa"/>
            <w:tcBorders>
              <w:top w:val="nil"/>
              <w:left w:val="nil"/>
              <w:bottom w:val="nil"/>
              <w:right w:val="nil"/>
            </w:tcBorders>
            <w:shd w:val="clear" w:color="auto" w:fill="auto"/>
            <w:noWrap/>
            <w:vAlign w:val="bottom"/>
            <w:hideMark/>
          </w:tcPr>
          <w:p w14:paraId="63D8366C"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110" w:type="dxa"/>
            <w:tcBorders>
              <w:top w:val="nil"/>
              <w:left w:val="nil"/>
              <w:bottom w:val="nil"/>
              <w:right w:val="nil"/>
            </w:tcBorders>
            <w:shd w:val="clear" w:color="auto" w:fill="auto"/>
            <w:noWrap/>
            <w:vAlign w:val="bottom"/>
            <w:hideMark/>
          </w:tcPr>
          <w:p w14:paraId="78ACB1EF" w14:textId="77777777" w:rsidR="003356BB" w:rsidRPr="003356BB" w:rsidRDefault="003356BB" w:rsidP="001826D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3356BB" w:rsidRPr="003356BB" w14:paraId="29E5C837" w14:textId="77777777" w:rsidTr="001826DD">
        <w:trPr>
          <w:trHeight w:val="144"/>
          <w:jc w:val="center"/>
        </w:trPr>
        <w:tc>
          <w:tcPr>
            <w:tcW w:w="2860" w:type="dxa"/>
            <w:tcBorders>
              <w:top w:val="nil"/>
              <w:left w:val="nil"/>
              <w:bottom w:val="single" w:sz="4" w:space="0" w:color="auto"/>
              <w:right w:val="nil"/>
            </w:tcBorders>
            <w:shd w:val="clear" w:color="auto" w:fill="auto"/>
            <w:noWrap/>
            <w:vAlign w:val="bottom"/>
            <w:hideMark/>
          </w:tcPr>
          <w:p w14:paraId="08CBBC04" w14:textId="77777777" w:rsidR="003356BB" w:rsidRPr="003356BB" w:rsidRDefault="003356BB" w:rsidP="003356BB">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Sept: 24 - 48 h</w:t>
            </w:r>
          </w:p>
        </w:tc>
        <w:tc>
          <w:tcPr>
            <w:tcW w:w="1160" w:type="dxa"/>
            <w:tcBorders>
              <w:top w:val="nil"/>
              <w:left w:val="nil"/>
              <w:bottom w:val="single" w:sz="4" w:space="0" w:color="auto"/>
              <w:right w:val="nil"/>
            </w:tcBorders>
            <w:shd w:val="clear" w:color="auto" w:fill="auto"/>
            <w:noWrap/>
            <w:vAlign w:val="bottom"/>
            <w:hideMark/>
          </w:tcPr>
          <w:p w14:paraId="0AF8A43F"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7FC1C09A"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4706CB3B"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990" w:type="dxa"/>
            <w:tcBorders>
              <w:top w:val="nil"/>
              <w:left w:val="nil"/>
              <w:bottom w:val="single" w:sz="4" w:space="0" w:color="auto"/>
              <w:right w:val="nil"/>
            </w:tcBorders>
            <w:shd w:val="clear" w:color="auto" w:fill="auto"/>
            <w:noWrap/>
            <w:vAlign w:val="bottom"/>
            <w:hideMark/>
          </w:tcPr>
          <w:p w14:paraId="6AAF76DD"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110" w:type="dxa"/>
            <w:tcBorders>
              <w:top w:val="nil"/>
              <w:left w:val="nil"/>
              <w:bottom w:val="single" w:sz="4" w:space="0" w:color="auto"/>
              <w:right w:val="nil"/>
            </w:tcBorders>
            <w:shd w:val="clear" w:color="auto" w:fill="auto"/>
            <w:noWrap/>
            <w:vAlign w:val="bottom"/>
            <w:hideMark/>
          </w:tcPr>
          <w:p w14:paraId="686FF3B8" w14:textId="77777777" w:rsidR="003356BB" w:rsidRPr="003356BB" w:rsidRDefault="003356BB" w:rsidP="001826D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94B22D0" w14:textId="3895AF1F" w:rsidR="00593E0C" w:rsidRDefault="00593E0C" w:rsidP="00B05055">
      <w:pPr>
        <w:rPr>
          <w:rFonts w:ascii="Arial" w:hAnsi="Arial" w:cs="Arial"/>
        </w:rPr>
      </w:pPr>
    </w:p>
    <w:p w14:paraId="616C04FD" w14:textId="77777777" w:rsidR="00593E0C" w:rsidRDefault="00593E0C">
      <w:pPr>
        <w:rPr>
          <w:rFonts w:ascii="Arial" w:hAnsi="Arial" w:cs="Arial"/>
        </w:rPr>
      </w:pPr>
      <w:r>
        <w:rPr>
          <w:rFonts w:ascii="Arial" w:hAnsi="Arial" w:cs="Arial"/>
        </w:rPr>
        <w:br w:type="page"/>
      </w:r>
    </w:p>
    <w:p w14:paraId="138E224E" w14:textId="0180D15B" w:rsidR="001B1333" w:rsidRPr="00CA3502" w:rsidRDefault="001B1333" w:rsidP="00CA3502">
      <w:pPr>
        <w:jc w:val="both"/>
      </w:pPr>
      <w:r>
        <w:rPr>
          <w:rFonts w:ascii="Arial" w:hAnsi="Arial" w:cs="Arial"/>
          <w:b/>
          <w:bCs/>
          <w:sz w:val="20"/>
          <w:szCs w:val="20"/>
        </w:rPr>
        <w:lastRenderedPageBreak/>
        <w:t xml:space="preserve">Table S6. </w:t>
      </w:r>
      <w:r w:rsidRPr="00CA3502">
        <w:rPr>
          <w:rFonts w:ascii="Arial" w:hAnsi="Arial" w:cs="Arial"/>
          <w:sz w:val="20"/>
          <w:szCs w:val="20"/>
        </w:rPr>
        <w:t xml:space="preserve">Results of </w:t>
      </w:r>
      <w:r>
        <w:rPr>
          <w:rFonts w:ascii="Arial" w:hAnsi="Arial" w:cs="Arial"/>
          <w:sz w:val="20"/>
          <w:szCs w:val="20"/>
        </w:rPr>
        <w:t xml:space="preserve">generalized additive mixed models </w:t>
      </w:r>
      <w:r w:rsidRPr="00BA3E4E">
        <w:rPr>
          <w:rFonts w:ascii="Arial" w:hAnsi="Arial" w:cs="Arial"/>
          <w:sz w:val="20"/>
          <w:szCs w:val="20"/>
        </w:rPr>
        <w:t xml:space="preserve">for the effects of </w:t>
      </w:r>
      <w:r>
        <w:rPr>
          <w:rFonts w:ascii="Arial" w:hAnsi="Arial" w:cs="Arial"/>
          <w:sz w:val="20"/>
          <w:szCs w:val="20"/>
        </w:rPr>
        <w:t>average air temperature during fishing (continuous smoothed term)</w:t>
      </w:r>
      <w:r w:rsidRPr="00BA3E4E">
        <w:rPr>
          <w:rFonts w:ascii="Arial" w:hAnsi="Arial" w:cs="Arial"/>
          <w:sz w:val="20"/>
          <w:szCs w:val="20"/>
        </w:rPr>
        <w:t xml:space="preserve">, predator treatment </w:t>
      </w:r>
      <w:r>
        <w:rPr>
          <w:rFonts w:ascii="Arial" w:hAnsi="Arial" w:cs="Arial"/>
          <w:sz w:val="20"/>
          <w:szCs w:val="20"/>
        </w:rPr>
        <w:t xml:space="preserve">(categorical parametric term with two levels; </w:t>
      </w:r>
      <w:r w:rsidRPr="00BA3E4E">
        <w:rPr>
          <w:rFonts w:ascii="Arial" w:hAnsi="Arial" w:cs="Arial"/>
          <w:sz w:val="20"/>
          <w:szCs w:val="20"/>
        </w:rPr>
        <w:t>predator inclusion, predator exclusion), time since fishing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two levels; </w:t>
      </w:r>
      <w:r w:rsidRPr="00BA3E4E">
        <w:rPr>
          <w:rFonts w:ascii="Arial" w:hAnsi="Arial" w:cs="Arial"/>
          <w:sz w:val="20"/>
          <w:szCs w:val="20"/>
        </w:rPr>
        <w:t>24 h, 48 h), and tide level (</w:t>
      </w:r>
      <w:r>
        <w:rPr>
          <w:rFonts w:ascii="Arial" w:hAnsi="Arial" w:cs="Arial"/>
          <w:sz w:val="20"/>
          <w:szCs w:val="20"/>
        </w:rPr>
        <w:t>categorical parametric term</w:t>
      </w:r>
      <w:r w:rsidRPr="00BA3E4E">
        <w:rPr>
          <w:rFonts w:ascii="Arial" w:hAnsi="Arial" w:cs="Arial"/>
          <w:sz w:val="20"/>
          <w:szCs w:val="20"/>
        </w:rPr>
        <w:t xml:space="preserve"> </w:t>
      </w:r>
      <w:r>
        <w:rPr>
          <w:rFonts w:ascii="Arial" w:hAnsi="Arial" w:cs="Arial"/>
          <w:sz w:val="20"/>
          <w:szCs w:val="20"/>
        </w:rPr>
        <w:t xml:space="preserve">with three levels; </w:t>
      </w:r>
      <w:r w:rsidRPr="00BA3E4E">
        <w:rPr>
          <w:rFonts w:ascii="Arial" w:hAnsi="Arial" w:cs="Arial"/>
          <w:sz w:val="20"/>
          <w:szCs w:val="20"/>
        </w:rPr>
        <w:t>intertidal, shallow subtidal, deeper subtidal) o</w:t>
      </w:r>
      <w:r w:rsidRPr="001C3ADA">
        <w:rPr>
          <w:rFonts w:ascii="Arial" w:hAnsi="Arial" w:cs="Arial"/>
          <w:sz w:val="20"/>
          <w:szCs w:val="20"/>
        </w:rPr>
        <w:t>n the proportion of reb</w:t>
      </w:r>
      <w:r w:rsidR="001C3ADA" w:rsidRPr="001C3ADA">
        <w:rPr>
          <w:rFonts w:ascii="Arial" w:hAnsi="Arial" w:cs="Arial"/>
          <w:sz w:val="20"/>
          <w:szCs w:val="20"/>
        </w:rPr>
        <w:t>u</w:t>
      </w:r>
      <w:r w:rsidRPr="001C3ADA">
        <w:rPr>
          <w:rFonts w:ascii="Arial" w:hAnsi="Arial" w:cs="Arial"/>
          <w:sz w:val="20"/>
          <w:szCs w:val="20"/>
        </w:rPr>
        <w:t>rrowed</w:t>
      </w:r>
      <w:r w:rsidRPr="00BA3E4E">
        <w:rPr>
          <w:rFonts w:ascii="Arial" w:hAnsi="Arial" w:cs="Arial"/>
          <w:sz w:val="20"/>
          <w:szCs w:val="20"/>
        </w:rPr>
        <w:t xml:space="preserve"> and dead clams. </w:t>
      </w:r>
      <w:r w:rsidR="00891D8B">
        <w:rPr>
          <w:rFonts w:ascii="Arial" w:hAnsi="Arial" w:cs="Arial"/>
          <w:sz w:val="20"/>
          <w:szCs w:val="20"/>
        </w:rPr>
        <w:t xml:space="preserve">Interactions between the three categorical parametric terms were included in the models. </w:t>
      </w:r>
      <w:r w:rsidRPr="00BA3E4E">
        <w:rPr>
          <w:rFonts w:ascii="Arial" w:hAnsi="Arial" w:cs="Arial"/>
          <w:sz w:val="20"/>
          <w:szCs w:val="20"/>
        </w:rPr>
        <w:t xml:space="preserve">Statistical models included </w:t>
      </w:r>
      <w:r w:rsidR="00891D8B">
        <w:rPr>
          <w:rFonts w:ascii="Arial" w:hAnsi="Arial" w:cs="Arial"/>
          <w:sz w:val="20"/>
          <w:szCs w:val="20"/>
        </w:rPr>
        <w:t xml:space="preserve">Julian date (continuous smoothed term) </w:t>
      </w:r>
      <w:r w:rsidRPr="00BA3E4E">
        <w:rPr>
          <w:rFonts w:ascii="Arial" w:hAnsi="Arial" w:cs="Arial"/>
          <w:sz w:val="20"/>
          <w:szCs w:val="20"/>
        </w:rPr>
        <w:t xml:space="preserve">as a random variable. Results were generated using the </w:t>
      </w:r>
      <w:r w:rsidR="00891D8B">
        <w:rPr>
          <w:rFonts w:ascii="Arial" w:hAnsi="Arial" w:cs="Arial"/>
          <w:i/>
          <w:iCs/>
          <w:sz w:val="20"/>
          <w:szCs w:val="20"/>
        </w:rPr>
        <w:t>a</w:t>
      </w:r>
      <w:r w:rsidRPr="00BA3E4E">
        <w:rPr>
          <w:rFonts w:ascii="Arial" w:hAnsi="Arial" w:cs="Arial"/>
          <w:i/>
          <w:iCs/>
          <w:sz w:val="20"/>
          <w:szCs w:val="20"/>
        </w:rPr>
        <w:t xml:space="preserve">nova() </w:t>
      </w:r>
      <w:r w:rsidRPr="00BA3E4E">
        <w:rPr>
          <w:rFonts w:ascii="Arial" w:hAnsi="Arial" w:cs="Arial"/>
          <w:sz w:val="20"/>
          <w:szCs w:val="20"/>
        </w:rPr>
        <w:t>function</w:t>
      </w:r>
      <w:r w:rsidR="00EA61F4">
        <w:rPr>
          <w:rFonts w:ascii="Arial" w:hAnsi="Arial" w:cs="Arial"/>
          <w:sz w:val="20"/>
          <w:szCs w:val="20"/>
        </w:rPr>
        <w:t xml:space="preserve">, specifying ‘$gam’ on the model (built using the </w:t>
      </w:r>
      <w:r w:rsidR="00EA61F4">
        <w:rPr>
          <w:rFonts w:ascii="Arial" w:hAnsi="Arial" w:cs="Arial"/>
          <w:i/>
          <w:iCs/>
          <w:sz w:val="20"/>
          <w:szCs w:val="20"/>
        </w:rPr>
        <w:t>gam()</w:t>
      </w:r>
      <w:r w:rsidR="00EA61F4">
        <w:rPr>
          <w:rFonts w:ascii="Arial" w:hAnsi="Arial" w:cs="Arial"/>
          <w:sz w:val="20"/>
          <w:szCs w:val="20"/>
        </w:rPr>
        <w:t xml:space="preserve"> function from the ‘mgcv’ package)</w:t>
      </w:r>
      <w:r w:rsidRPr="00BA3E4E">
        <w:rPr>
          <w:rFonts w:ascii="Arial" w:hAnsi="Arial" w:cs="Arial"/>
          <w:sz w:val="20"/>
          <w:szCs w:val="20"/>
        </w:rPr>
        <w:t>. Bolded text denotes significant effects at p ≤ 0.05; italicized text denotes marginally non-significant effects at p ≤ 0.10.</w:t>
      </w:r>
      <w:r w:rsidR="004D5CB8">
        <w:rPr>
          <w:rFonts w:ascii="Arial" w:hAnsi="Arial" w:cs="Arial"/>
          <w:sz w:val="20"/>
          <w:szCs w:val="20"/>
        </w:rPr>
        <w:t xml:space="preserve"> For smooth terms, ‘edf’ = effective degrees of freedom;’rdf’ = reference degrees of freedom.</w:t>
      </w:r>
    </w:p>
    <w:tbl>
      <w:tblPr>
        <w:tblW w:w="9360" w:type="dxa"/>
        <w:tblLook w:val="04A0" w:firstRow="1" w:lastRow="0" w:firstColumn="1" w:lastColumn="0" w:noHBand="0" w:noVBand="1"/>
      </w:tblPr>
      <w:tblGrid>
        <w:gridCol w:w="1530"/>
        <w:gridCol w:w="4140"/>
        <w:gridCol w:w="1530"/>
        <w:gridCol w:w="1170"/>
        <w:gridCol w:w="990"/>
      </w:tblGrid>
      <w:tr w:rsidR="007642CE" w:rsidRPr="007642CE" w14:paraId="34A321DA" w14:textId="77777777" w:rsidTr="00CA3502">
        <w:trPr>
          <w:trHeight w:val="255"/>
        </w:trPr>
        <w:tc>
          <w:tcPr>
            <w:tcW w:w="1530" w:type="dxa"/>
            <w:tcBorders>
              <w:top w:val="single" w:sz="4" w:space="0" w:color="auto"/>
              <w:left w:val="nil"/>
              <w:bottom w:val="single" w:sz="4" w:space="0" w:color="auto"/>
              <w:right w:val="nil"/>
            </w:tcBorders>
            <w:shd w:val="clear" w:color="auto" w:fill="auto"/>
            <w:noWrap/>
            <w:vAlign w:val="bottom"/>
            <w:hideMark/>
          </w:tcPr>
          <w:p w14:paraId="0DDC9F9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Term type</w:t>
            </w:r>
          </w:p>
        </w:tc>
        <w:tc>
          <w:tcPr>
            <w:tcW w:w="4140" w:type="dxa"/>
            <w:tcBorders>
              <w:top w:val="single" w:sz="4" w:space="0" w:color="auto"/>
              <w:left w:val="nil"/>
              <w:bottom w:val="single" w:sz="4" w:space="0" w:color="auto"/>
              <w:right w:val="nil"/>
            </w:tcBorders>
            <w:shd w:val="clear" w:color="auto" w:fill="auto"/>
            <w:noWrap/>
            <w:vAlign w:val="bottom"/>
            <w:hideMark/>
          </w:tcPr>
          <w:p w14:paraId="63E38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Source of error</w:t>
            </w:r>
          </w:p>
        </w:tc>
        <w:tc>
          <w:tcPr>
            <w:tcW w:w="1530" w:type="dxa"/>
            <w:tcBorders>
              <w:top w:val="single" w:sz="4" w:space="0" w:color="auto"/>
              <w:left w:val="nil"/>
              <w:bottom w:val="single" w:sz="4" w:space="0" w:color="auto"/>
              <w:right w:val="nil"/>
            </w:tcBorders>
            <w:shd w:val="clear" w:color="auto" w:fill="auto"/>
            <w:noWrap/>
            <w:vAlign w:val="bottom"/>
            <w:hideMark/>
          </w:tcPr>
          <w:p w14:paraId="29E372B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df (edf, rdf)</w:t>
            </w:r>
          </w:p>
        </w:tc>
        <w:tc>
          <w:tcPr>
            <w:tcW w:w="1170" w:type="dxa"/>
            <w:tcBorders>
              <w:top w:val="single" w:sz="4" w:space="0" w:color="auto"/>
              <w:left w:val="nil"/>
              <w:bottom w:val="single" w:sz="4" w:space="0" w:color="auto"/>
              <w:right w:val="nil"/>
            </w:tcBorders>
            <w:shd w:val="clear" w:color="auto" w:fill="auto"/>
            <w:noWrap/>
            <w:vAlign w:val="bottom"/>
            <w:hideMark/>
          </w:tcPr>
          <w:p w14:paraId="15B3810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F-value</w:t>
            </w:r>
          </w:p>
        </w:tc>
        <w:tc>
          <w:tcPr>
            <w:tcW w:w="990" w:type="dxa"/>
            <w:tcBorders>
              <w:top w:val="single" w:sz="4" w:space="0" w:color="auto"/>
              <w:left w:val="nil"/>
              <w:bottom w:val="single" w:sz="4" w:space="0" w:color="auto"/>
              <w:right w:val="nil"/>
            </w:tcBorders>
            <w:shd w:val="clear" w:color="auto" w:fill="auto"/>
            <w:noWrap/>
            <w:vAlign w:val="bottom"/>
            <w:hideMark/>
          </w:tcPr>
          <w:p w14:paraId="226916F9"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P-value</w:t>
            </w:r>
          </w:p>
        </w:tc>
      </w:tr>
      <w:tr w:rsidR="007642CE" w:rsidRPr="007642CE" w14:paraId="0A553A55" w14:textId="77777777" w:rsidTr="00CA3502">
        <w:trPr>
          <w:trHeight w:val="255"/>
        </w:trPr>
        <w:tc>
          <w:tcPr>
            <w:tcW w:w="1530" w:type="dxa"/>
            <w:tcBorders>
              <w:top w:val="nil"/>
              <w:left w:val="nil"/>
              <w:bottom w:val="nil"/>
              <w:right w:val="nil"/>
            </w:tcBorders>
            <w:shd w:val="clear" w:color="auto" w:fill="auto"/>
            <w:noWrap/>
            <w:vAlign w:val="bottom"/>
            <w:hideMark/>
          </w:tcPr>
          <w:p w14:paraId="71568867"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Reburrowing</w:t>
            </w:r>
          </w:p>
        </w:tc>
        <w:tc>
          <w:tcPr>
            <w:tcW w:w="4140" w:type="dxa"/>
            <w:tcBorders>
              <w:top w:val="nil"/>
              <w:left w:val="nil"/>
              <w:bottom w:val="nil"/>
              <w:right w:val="nil"/>
            </w:tcBorders>
            <w:shd w:val="clear" w:color="auto" w:fill="auto"/>
            <w:noWrap/>
            <w:vAlign w:val="bottom"/>
            <w:hideMark/>
          </w:tcPr>
          <w:p w14:paraId="1FBBB9F3"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7FD973B8"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54394EE1"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5940374"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24F8AB29" w14:textId="77777777" w:rsidTr="00CA3502">
        <w:trPr>
          <w:trHeight w:val="255"/>
        </w:trPr>
        <w:tc>
          <w:tcPr>
            <w:tcW w:w="1530" w:type="dxa"/>
            <w:tcBorders>
              <w:top w:val="nil"/>
              <w:left w:val="nil"/>
              <w:bottom w:val="nil"/>
              <w:right w:val="nil"/>
            </w:tcBorders>
            <w:shd w:val="clear" w:color="auto" w:fill="auto"/>
            <w:noWrap/>
            <w:vAlign w:val="bottom"/>
            <w:hideMark/>
          </w:tcPr>
          <w:p w14:paraId="02AB83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08DCECE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1E79DFC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448B593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90" w:type="dxa"/>
            <w:tcBorders>
              <w:top w:val="nil"/>
              <w:left w:val="nil"/>
              <w:bottom w:val="nil"/>
              <w:right w:val="nil"/>
            </w:tcBorders>
            <w:shd w:val="clear" w:color="auto" w:fill="auto"/>
            <w:noWrap/>
            <w:vAlign w:val="bottom"/>
            <w:hideMark/>
          </w:tcPr>
          <w:p w14:paraId="30EA3B7B"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42CE" w:rsidRPr="007642CE" w14:paraId="17BE64BD" w14:textId="77777777" w:rsidTr="00CA3502">
        <w:trPr>
          <w:trHeight w:val="255"/>
        </w:trPr>
        <w:tc>
          <w:tcPr>
            <w:tcW w:w="1530" w:type="dxa"/>
            <w:tcBorders>
              <w:top w:val="nil"/>
              <w:left w:val="nil"/>
              <w:bottom w:val="nil"/>
              <w:right w:val="nil"/>
            </w:tcBorders>
            <w:shd w:val="clear" w:color="auto" w:fill="auto"/>
            <w:noWrap/>
            <w:vAlign w:val="bottom"/>
            <w:hideMark/>
          </w:tcPr>
          <w:p w14:paraId="72CB16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7432531F"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w:t>
            </w:r>
          </w:p>
        </w:tc>
        <w:tc>
          <w:tcPr>
            <w:tcW w:w="1530" w:type="dxa"/>
            <w:tcBorders>
              <w:top w:val="nil"/>
              <w:left w:val="nil"/>
              <w:bottom w:val="nil"/>
              <w:right w:val="nil"/>
            </w:tcBorders>
            <w:shd w:val="clear" w:color="auto" w:fill="auto"/>
            <w:noWrap/>
            <w:vAlign w:val="bottom"/>
            <w:hideMark/>
          </w:tcPr>
          <w:p w14:paraId="49ABCFC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5F4E3D49"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5792045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42CE" w:rsidRPr="007642CE" w14:paraId="0F3AED72" w14:textId="77777777" w:rsidTr="00CA3502">
        <w:trPr>
          <w:trHeight w:val="255"/>
        </w:trPr>
        <w:tc>
          <w:tcPr>
            <w:tcW w:w="1530" w:type="dxa"/>
            <w:tcBorders>
              <w:top w:val="nil"/>
              <w:left w:val="nil"/>
              <w:bottom w:val="nil"/>
              <w:right w:val="nil"/>
            </w:tcBorders>
            <w:shd w:val="clear" w:color="auto" w:fill="auto"/>
            <w:noWrap/>
            <w:vAlign w:val="bottom"/>
            <w:hideMark/>
          </w:tcPr>
          <w:p w14:paraId="7E2B7149"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3A5FA6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7184F9A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56A04D0"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90" w:type="dxa"/>
            <w:tcBorders>
              <w:top w:val="nil"/>
              <w:left w:val="nil"/>
              <w:bottom w:val="nil"/>
              <w:right w:val="nil"/>
            </w:tcBorders>
            <w:shd w:val="clear" w:color="auto" w:fill="auto"/>
            <w:noWrap/>
            <w:vAlign w:val="bottom"/>
            <w:hideMark/>
          </w:tcPr>
          <w:p w14:paraId="1F47595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42CE" w:rsidRPr="007642CE" w14:paraId="2D8ED0D8" w14:textId="77777777" w:rsidTr="00CA3502">
        <w:trPr>
          <w:trHeight w:val="255"/>
        </w:trPr>
        <w:tc>
          <w:tcPr>
            <w:tcW w:w="1530" w:type="dxa"/>
            <w:tcBorders>
              <w:top w:val="nil"/>
              <w:left w:val="nil"/>
              <w:bottom w:val="nil"/>
              <w:right w:val="nil"/>
            </w:tcBorders>
            <w:shd w:val="clear" w:color="auto" w:fill="auto"/>
            <w:noWrap/>
            <w:vAlign w:val="bottom"/>
            <w:hideMark/>
          </w:tcPr>
          <w:p w14:paraId="62B3E08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9B9FBD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5EFECA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1170" w:type="dxa"/>
            <w:tcBorders>
              <w:top w:val="nil"/>
              <w:left w:val="nil"/>
              <w:bottom w:val="nil"/>
              <w:right w:val="nil"/>
            </w:tcBorders>
            <w:shd w:val="clear" w:color="auto" w:fill="auto"/>
            <w:noWrap/>
            <w:vAlign w:val="bottom"/>
            <w:hideMark/>
          </w:tcPr>
          <w:p w14:paraId="6FB9216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2C43513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42CE" w:rsidRPr="007642CE" w14:paraId="3B28ADC0" w14:textId="77777777" w:rsidTr="00CA3502">
        <w:trPr>
          <w:trHeight w:val="255"/>
        </w:trPr>
        <w:tc>
          <w:tcPr>
            <w:tcW w:w="1530" w:type="dxa"/>
            <w:tcBorders>
              <w:top w:val="nil"/>
              <w:left w:val="nil"/>
              <w:bottom w:val="nil"/>
              <w:right w:val="nil"/>
            </w:tcBorders>
            <w:shd w:val="clear" w:color="auto" w:fill="auto"/>
            <w:noWrap/>
            <w:vAlign w:val="bottom"/>
            <w:hideMark/>
          </w:tcPr>
          <w:p w14:paraId="5AEEB49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293526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8CC5C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30B77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90" w:type="dxa"/>
            <w:tcBorders>
              <w:top w:val="nil"/>
              <w:left w:val="nil"/>
              <w:bottom w:val="nil"/>
              <w:right w:val="nil"/>
            </w:tcBorders>
            <w:shd w:val="clear" w:color="auto" w:fill="auto"/>
            <w:noWrap/>
            <w:vAlign w:val="bottom"/>
            <w:hideMark/>
          </w:tcPr>
          <w:p w14:paraId="3A005E26"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42CE" w:rsidRPr="007642CE" w14:paraId="49A4697A" w14:textId="77777777" w:rsidTr="00CA3502">
        <w:trPr>
          <w:trHeight w:val="255"/>
        </w:trPr>
        <w:tc>
          <w:tcPr>
            <w:tcW w:w="1530" w:type="dxa"/>
            <w:tcBorders>
              <w:top w:val="nil"/>
              <w:left w:val="nil"/>
              <w:bottom w:val="nil"/>
              <w:right w:val="nil"/>
            </w:tcBorders>
            <w:shd w:val="clear" w:color="auto" w:fill="auto"/>
            <w:noWrap/>
            <w:vAlign w:val="bottom"/>
            <w:hideMark/>
          </w:tcPr>
          <w:p w14:paraId="229E5F57"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30BC561D"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4440514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727AFA3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90" w:type="dxa"/>
            <w:tcBorders>
              <w:top w:val="nil"/>
              <w:left w:val="nil"/>
              <w:bottom w:val="nil"/>
              <w:right w:val="nil"/>
            </w:tcBorders>
            <w:shd w:val="clear" w:color="auto" w:fill="auto"/>
            <w:noWrap/>
            <w:vAlign w:val="bottom"/>
            <w:hideMark/>
          </w:tcPr>
          <w:p w14:paraId="72DDFF9F"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42CE" w:rsidRPr="007642CE" w14:paraId="5DAD88EF" w14:textId="77777777" w:rsidTr="00CA3502">
        <w:trPr>
          <w:trHeight w:val="255"/>
        </w:trPr>
        <w:tc>
          <w:tcPr>
            <w:tcW w:w="1530" w:type="dxa"/>
            <w:tcBorders>
              <w:top w:val="nil"/>
              <w:left w:val="nil"/>
              <w:bottom w:val="nil"/>
              <w:right w:val="nil"/>
            </w:tcBorders>
            <w:shd w:val="clear" w:color="auto" w:fill="auto"/>
            <w:noWrap/>
            <w:vAlign w:val="bottom"/>
            <w:hideMark/>
          </w:tcPr>
          <w:p w14:paraId="436F4AC2"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1F93BB5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01878BD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480BB1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nil"/>
              <w:right w:val="nil"/>
            </w:tcBorders>
            <w:shd w:val="clear" w:color="auto" w:fill="auto"/>
            <w:noWrap/>
            <w:vAlign w:val="bottom"/>
            <w:hideMark/>
          </w:tcPr>
          <w:p w14:paraId="039747E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42CE" w:rsidRPr="007642CE" w14:paraId="0A0AF004" w14:textId="77777777" w:rsidTr="00CA3502">
        <w:trPr>
          <w:trHeight w:val="255"/>
        </w:trPr>
        <w:tc>
          <w:tcPr>
            <w:tcW w:w="1530" w:type="dxa"/>
            <w:tcBorders>
              <w:top w:val="nil"/>
              <w:left w:val="nil"/>
              <w:bottom w:val="nil"/>
              <w:right w:val="nil"/>
            </w:tcBorders>
            <w:shd w:val="clear" w:color="auto" w:fill="auto"/>
            <w:noWrap/>
            <w:vAlign w:val="bottom"/>
            <w:hideMark/>
          </w:tcPr>
          <w:p w14:paraId="09439DC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208FFE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E4E69F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1170" w:type="dxa"/>
            <w:tcBorders>
              <w:top w:val="nil"/>
              <w:left w:val="nil"/>
              <w:bottom w:val="nil"/>
              <w:right w:val="nil"/>
            </w:tcBorders>
            <w:shd w:val="clear" w:color="auto" w:fill="auto"/>
            <w:noWrap/>
            <w:vAlign w:val="bottom"/>
            <w:hideMark/>
          </w:tcPr>
          <w:p w14:paraId="1143AD7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90" w:type="dxa"/>
            <w:tcBorders>
              <w:top w:val="nil"/>
              <w:left w:val="nil"/>
              <w:bottom w:val="nil"/>
              <w:right w:val="nil"/>
            </w:tcBorders>
            <w:shd w:val="clear" w:color="auto" w:fill="auto"/>
            <w:noWrap/>
            <w:vAlign w:val="bottom"/>
            <w:hideMark/>
          </w:tcPr>
          <w:p w14:paraId="6C6216A0"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494A133" w14:textId="77777777" w:rsidTr="00CA3502">
        <w:trPr>
          <w:trHeight w:val="255"/>
        </w:trPr>
        <w:tc>
          <w:tcPr>
            <w:tcW w:w="1530" w:type="dxa"/>
            <w:tcBorders>
              <w:top w:val="nil"/>
              <w:left w:val="nil"/>
              <w:bottom w:val="nil"/>
              <w:right w:val="nil"/>
            </w:tcBorders>
            <w:shd w:val="clear" w:color="auto" w:fill="auto"/>
            <w:noWrap/>
            <w:vAlign w:val="bottom"/>
            <w:hideMark/>
          </w:tcPr>
          <w:p w14:paraId="60A66E8A"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6BEBA0F6"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Julian date</w:t>
            </w:r>
          </w:p>
        </w:tc>
        <w:tc>
          <w:tcPr>
            <w:tcW w:w="1530" w:type="dxa"/>
            <w:tcBorders>
              <w:top w:val="nil"/>
              <w:left w:val="nil"/>
              <w:bottom w:val="nil"/>
              <w:right w:val="nil"/>
            </w:tcBorders>
            <w:shd w:val="clear" w:color="auto" w:fill="auto"/>
            <w:noWrap/>
            <w:vAlign w:val="bottom"/>
            <w:hideMark/>
          </w:tcPr>
          <w:p w14:paraId="498AEEB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1170" w:type="dxa"/>
            <w:tcBorders>
              <w:top w:val="nil"/>
              <w:left w:val="nil"/>
              <w:bottom w:val="nil"/>
              <w:right w:val="nil"/>
            </w:tcBorders>
            <w:shd w:val="clear" w:color="auto" w:fill="auto"/>
            <w:noWrap/>
            <w:vAlign w:val="bottom"/>
            <w:hideMark/>
          </w:tcPr>
          <w:p w14:paraId="71F57564"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90" w:type="dxa"/>
            <w:tcBorders>
              <w:top w:val="nil"/>
              <w:left w:val="nil"/>
              <w:bottom w:val="nil"/>
              <w:right w:val="nil"/>
            </w:tcBorders>
            <w:shd w:val="clear" w:color="auto" w:fill="auto"/>
            <w:noWrap/>
            <w:vAlign w:val="bottom"/>
            <w:hideMark/>
          </w:tcPr>
          <w:p w14:paraId="70A56806"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42CE" w:rsidRPr="007642CE" w14:paraId="455A416E" w14:textId="77777777" w:rsidTr="00CA3502">
        <w:trPr>
          <w:trHeight w:val="255"/>
        </w:trPr>
        <w:tc>
          <w:tcPr>
            <w:tcW w:w="1530" w:type="dxa"/>
            <w:tcBorders>
              <w:top w:val="nil"/>
              <w:left w:val="nil"/>
              <w:bottom w:val="nil"/>
              <w:right w:val="nil"/>
            </w:tcBorders>
            <w:shd w:val="clear" w:color="auto" w:fill="auto"/>
            <w:noWrap/>
            <w:vAlign w:val="bottom"/>
            <w:hideMark/>
          </w:tcPr>
          <w:p w14:paraId="24F8CE1D"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bottom"/>
            <w:hideMark/>
          </w:tcPr>
          <w:p w14:paraId="7807E4EE"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61E679B7"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61D85A0A"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4031570"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B5F4C1A" w14:textId="77777777" w:rsidTr="00CA3502">
        <w:trPr>
          <w:trHeight w:val="255"/>
        </w:trPr>
        <w:tc>
          <w:tcPr>
            <w:tcW w:w="1530" w:type="dxa"/>
            <w:tcBorders>
              <w:top w:val="nil"/>
              <w:left w:val="nil"/>
              <w:bottom w:val="nil"/>
              <w:right w:val="nil"/>
            </w:tcBorders>
            <w:shd w:val="clear" w:color="auto" w:fill="auto"/>
            <w:noWrap/>
            <w:vAlign w:val="bottom"/>
            <w:hideMark/>
          </w:tcPr>
          <w:p w14:paraId="328CE756" w14:textId="77777777" w:rsidR="007642CE" w:rsidRPr="007642CE" w:rsidRDefault="007642CE" w:rsidP="007642CE">
            <w:pPr>
              <w:spacing w:after="0" w:line="240" w:lineRule="auto"/>
              <w:rPr>
                <w:rFonts w:ascii="Arial" w:eastAsia="Times New Roman" w:hAnsi="Arial" w:cs="Arial"/>
                <w:i/>
                <w:iCs/>
                <w:color w:val="000000"/>
                <w:sz w:val="20"/>
                <w:szCs w:val="20"/>
                <w:u w:val="single"/>
              </w:rPr>
            </w:pPr>
            <w:r w:rsidRPr="007642CE">
              <w:rPr>
                <w:rFonts w:ascii="Arial" w:eastAsia="Times New Roman" w:hAnsi="Arial" w:cs="Arial"/>
                <w:i/>
                <w:iCs/>
                <w:color w:val="000000"/>
                <w:sz w:val="20"/>
                <w:szCs w:val="20"/>
                <w:u w:val="single"/>
              </w:rPr>
              <w:t>Mortality</w:t>
            </w:r>
          </w:p>
        </w:tc>
        <w:tc>
          <w:tcPr>
            <w:tcW w:w="4140" w:type="dxa"/>
            <w:tcBorders>
              <w:top w:val="nil"/>
              <w:left w:val="nil"/>
              <w:bottom w:val="nil"/>
              <w:right w:val="nil"/>
            </w:tcBorders>
            <w:shd w:val="clear" w:color="auto" w:fill="auto"/>
            <w:noWrap/>
            <w:vAlign w:val="bottom"/>
            <w:hideMark/>
          </w:tcPr>
          <w:p w14:paraId="6293A7EE" w14:textId="77777777" w:rsidR="007642CE" w:rsidRPr="007642CE" w:rsidRDefault="007642CE" w:rsidP="007642CE">
            <w:pPr>
              <w:spacing w:after="0" w:line="240" w:lineRule="auto"/>
              <w:rPr>
                <w:rFonts w:ascii="Arial" w:eastAsia="Times New Roman" w:hAnsi="Arial" w:cs="Arial"/>
                <w:i/>
                <w:iCs/>
                <w:color w:val="000000"/>
                <w:sz w:val="20"/>
                <w:szCs w:val="20"/>
                <w:u w:val="single"/>
              </w:rPr>
            </w:pPr>
          </w:p>
        </w:tc>
        <w:tc>
          <w:tcPr>
            <w:tcW w:w="1530" w:type="dxa"/>
            <w:tcBorders>
              <w:top w:val="nil"/>
              <w:left w:val="nil"/>
              <w:bottom w:val="nil"/>
              <w:right w:val="nil"/>
            </w:tcBorders>
            <w:shd w:val="clear" w:color="auto" w:fill="auto"/>
            <w:noWrap/>
            <w:vAlign w:val="bottom"/>
            <w:hideMark/>
          </w:tcPr>
          <w:p w14:paraId="559E3F8F"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1170" w:type="dxa"/>
            <w:tcBorders>
              <w:top w:val="nil"/>
              <w:left w:val="nil"/>
              <w:bottom w:val="nil"/>
              <w:right w:val="nil"/>
            </w:tcBorders>
            <w:shd w:val="clear" w:color="auto" w:fill="auto"/>
            <w:noWrap/>
            <w:vAlign w:val="bottom"/>
            <w:hideMark/>
          </w:tcPr>
          <w:p w14:paraId="32F93295" w14:textId="77777777" w:rsidR="007642CE" w:rsidRPr="007642CE" w:rsidRDefault="007642CE" w:rsidP="007642CE">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D164B9B" w14:textId="77777777" w:rsidR="007642CE" w:rsidRPr="007642CE" w:rsidRDefault="007642CE" w:rsidP="007642CE">
            <w:pPr>
              <w:spacing w:after="0" w:line="240" w:lineRule="auto"/>
              <w:rPr>
                <w:rFonts w:ascii="Times New Roman" w:eastAsia="Times New Roman" w:hAnsi="Times New Roman" w:cs="Times New Roman"/>
                <w:sz w:val="20"/>
                <w:szCs w:val="20"/>
              </w:rPr>
            </w:pPr>
          </w:p>
        </w:tc>
      </w:tr>
      <w:tr w:rsidR="007642CE" w:rsidRPr="007642CE" w14:paraId="74D0786F" w14:textId="77777777" w:rsidTr="00CA3502">
        <w:trPr>
          <w:trHeight w:val="255"/>
        </w:trPr>
        <w:tc>
          <w:tcPr>
            <w:tcW w:w="1530" w:type="dxa"/>
            <w:tcBorders>
              <w:top w:val="nil"/>
              <w:left w:val="nil"/>
              <w:bottom w:val="nil"/>
              <w:right w:val="nil"/>
            </w:tcBorders>
            <w:shd w:val="clear" w:color="auto" w:fill="auto"/>
            <w:noWrap/>
            <w:vAlign w:val="bottom"/>
            <w:hideMark/>
          </w:tcPr>
          <w:p w14:paraId="11F776A3"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Parametric</w:t>
            </w:r>
          </w:p>
        </w:tc>
        <w:tc>
          <w:tcPr>
            <w:tcW w:w="4140" w:type="dxa"/>
            <w:tcBorders>
              <w:top w:val="nil"/>
              <w:left w:val="nil"/>
              <w:bottom w:val="nil"/>
              <w:right w:val="nil"/>
            </w:tcBorders>
            <w:shd w:val="clear" w:color="auto" w:fill="auto"/>
            <w:noWrap/>
            <w:vAlign w:val="center"/>
            <w:hideMark/>
          </w:tcPr>
          <w:p w14:paraId="5D8F01F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w:t>
            </w:r>
          </w:p>
        </w:tc>
        <w:tc>
          <w:tcPr>
            <w:tcW w:w="1530" w:type="dxa"/>
            <w:tcBorders>
              <w:top w:val="nil"/>
              <w:left w:val="nil"/>
              <w:bottom w:val="nil"/>
              <w:right w:val="nil"/>
            </w:tcBorders>
            <w:shd w:val="clear" w:color="auto" w:fill="auto"/>
            <w:noWrap/>
            <w:vAlign w:val="bottom"/>
            <w:hideMark/>
          </w:tcPr>
          <w:p w14:paraId="524C1848"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4C4C6609"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90" w:type="dxa"/>
            <w:tcBorders>
              <w:top w:val="nil"/>
              <w:left w:val="nil"/>
              <w:bottom w:val="nil"/>
              <w:right w:val="nil"/>
            </w:tcBorders>
            <w:shd w:val="clear" w:color="auto" w:fill="auto"/>
            <w:noWrap/>
            <w:vAlign w:val="bottom"/>
            <w:hideMark/>
          </w:tcPr>
          <w:p w14:paraId="29F345FB"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42CE" w:rsidRPr="007642CE" w14:paraId="08F787F2" w14:textId="77777777" w:rsidTr="00CA3502">
        <w:trPr>
          <w:trHeight w:val="255"/>
        </w:trPr>
        <w:tc>
          <w:tcPr>
            <w:tcW w:w="1530" w:type="dxa"/>
            <w:tcBorders>
              <w:top w:val="nil"/>
              <w:left w:val="nil"/>
              <w:bottom w:val="nil"/>
              <w:right w:val="nil"/>
            </w:tcBorders>
            <w:shd w:val="clear" w:color="auto" w:fill="auto"/>
            <w:noWrap/>
            <w:vAlign w:val="bottom"/>
            <w:hideMark/>
          </w:tcPr>
          <w:p w14:paraId="7CA93AB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033FBE7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Time</w:t>
            </w:r>
          </w:p>
        </w:tc>
        <w:tc>
          <w:tcPr>
            <w:tcW w:w="1530" w:type="dxa"/>
            <w:tcBorders>
              <w:top w:val="nil"/>
              <w:left w:val="nil"/>
              <w:bottom w:val="nil"/>
              <w:right w:val="nil"/>
            </w:tcBorders>
            <w:shd w:val="clear" w:color="auto" w:fill="auto"/>
            <w:noWrap/>
            <w:vAlign w:val="bottom"/>
            <w:hideMark/>
          </w:tcPr>
          <w:p w14:paraId="3F7B295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72EE7C7F"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90" w:type="dxa"/>
            <w:tcBorders>
              <w:top w:val="nil"/>
              <w:left w:val="nil"/>
              <w:bottom w:val="nil"/>
              <w:right w:val="nil"/>
            </w:tcBorders>
            <w:shd w:val="clear" w:color="auto" w:fill="auto"/>
            <w:noWrap/>
            <w:vAlign w:val="bottom"/>
            <w:hideMark/>
          </w:tcPr>
          <w:p w14:paraId="422B0F52"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42CE" w:rsidRPr="007642CE" w14:paraId="08256FB3" w14:textId="77777777" w:rsidTr="00CA3502">
        <w:trPr>
          <w:trHeight w:val="255"/>
        </w:trPr>
        <w:tc>
          <w:tcPr>
            <w:tcW w:w="1530" w:type="dxa"/>
            <w:tcBorders>
              <w:top w:val="nil"/>
              <w:left w:val="nil"/>
              <w:bottom w:val="nil"/>
              <w:right w:val="nil"/>
            </w:tcBorders>
            <w:shd w:val="clear" w:color="auto" w:fill="auto"/>
            <w:noWrap/>
            <w:vAlign w:val="bottom"/>
            <w:hideMark/>
          </w:tcPr>
          <w:p w14:paraId="1B270983"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3A49BB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Tide level</w:t>
            </w:r>
          </w:p>
        </w:tc>
        <w:tc>
          <w:tcPr>
            <w:tcW w:w="1530" w:type="dxa"/>
            <w:tcBorders>
              <w:top w:val="nil"/>
              <w:left w:val="nil"/>
              <w:bottom w:val="nil"/>
              <w:right w:val="nil"/>
            </w:tcBorders>
            <w:shd w:val="clear" w:color="auto" w:fill="auto"/>
            <w:noWrap/>
            <w:vAlign w:val="bottom"/>
            <w:hideMark/>
          </w:tcPr>
          <w:p w14:paraId="1CF68D0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398C2A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90" w:type="dxa"/>
            <w:tcBorders>
              <w:top w:val="nil"/>
              <w:left w:val="nil"/>
              <w:bottom w:val="nil"/>
              <w:right w:val="nil"/>
            </w:tcBorders>
            <w:shd w:val="clear" w:color="auto" w:fill="auto"/>
            <w:noWrap/>
            <w:vAlign w:val="bottom"/>
            <w:hideMark/>
          </w:tcPr>
          <w:p w14:paraId="51536A64"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42CE" w:rsidRPr="007642CE" w14:paraId="58E644F1" w14:textId="77777777" w:rsidTr="00CA3502">
        <w:trPr>
          <w:trHeight w:val="255"/>
        </w:trPr>
        <w:tc>
          <w:tcPr>
            <w:tcW w:w="1530" w:type="dxa"/>
            <w:tcBorders>
              <w:top w:val="nil"/>
              <w:left w:val="nil"/>
              <w:bottom w:val="nil"/>
              <w:right w:val="nil"/>
            </w:tcBorders>
            <w:shd w:val="clear" w:color="auto" w:fill="auto"/>
            <w:noWrap/>
            <w:vAlign w:val="bottom"/>
            <w:hideMark/>
          </w:tcPr>
          <w:p w14:paraId="1F3AD2B0"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EB1674E"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Predator treatment × Time</w:t>
            </w:r>
          </w:p>
        </w:tc>
        <w:tc>
          <w:tcPr>
            <w:tcW w:w="1530" w:type="dxa"/>
            <w:tcBorders>
              <w:top w:val="nil"/>
              <w:left w:val="nil"/>
              <w:bottom w:val="nil"/>
              <w:right w:val="nil"/>
            </w:tcBorders>
            <w:shd w:val="clear" w:color="auto" w:fill="auto"/>
            <w:noWrap/>
            <w:vAlign w:val="bottom"/>
            <w:hideMark/>
          </w:tcPr>
          <w:p w14:paraId="66D4EC1B"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1170" w:type="dxa"/>
            <w:tcBorders>
              <w:top w:val="nil"/>
              <w:left w:val="nil"/>
              <w:bottom w:val="nil"/>
              <w:right w:val="nil"/>
            </w:tcBorders>
            <w:shd w:val="clear" w:color="auto" w:fill="auto"/>
            <w:noWrap/>
            <w:vAlign w:val="bottom"/>
            <w:hideMark/>
          </w:tcPr>
          <w:p w14:paraId="1172C0AC"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90" w:type="dxa"/>
            <w:tcBorders>
              <w:top w:val="nil"/>
              <w:left w:val="nil"/>
              <w:bottom w:val="nil"/>
              <w:right w:val="nil"/>
            </w:tcBorders>
            <w:shd w:val="clear" w:color="auto" w:fill="auto"/>
            <w:noWrap/>
            <w:vAlign w:val="bottom"/>
            <w:hideMark/>
          </w:tcPr>
          <w:p w14:paraId="7A56396F"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42CE" w:rsidRPr="007642CE" w14:paraId="1ADE6108" w14:textId="77777777" w:rsidTr="00CA3502">
        <w:trPr>
          <w:trHeight w:val="255"/>
        </w:trPr>
        <w:tc>
          <w:tcPr>
            <w:tcW w:w="1530" w:type="dxa"/>
            <w:tcBorders>
              <w:top w:val="nil"/>
              <w:left w:val="nil"/>
              <w:bottom w:val="nil"/>
              <w:right w:val="nil"/>
            </w:tcBorders>
            <w:shd w:val="clear" w:color="auto" w:fill="auto"/>
            <w:noWrap/>
            <w:vAlign w:val="bottom"/>
            <w:hideMark/>
          </w:tcPr>
          <w:p w14:paraId="14EFC7DE" w14:textId="77777777" w:rsidR="007642CE" w:rsidRPr="007642CE" w:rsidRDefault="007642CE" w:rsidP="007642CE">
            <w:pPr>
              <w:spacing w:after="0" w:line="240" w:lineRule="auto"/>
              <w:jc w:val="right"/>
              <w:rPr>
                <w:rFonts w:ascii="Arial" w:eastAsia="Times New Roman" w:hAnsi="Arial" w:cs="Arial"/>
                <w:b/>
                <w:bCs/>
                <w:color w:val="000000"/>
                <w:sz w:val="20"/>
                <w:szCs w:val="20"/>
              </w:rPr>
            </w:pPr>
          </w:p>
        </w:tc>
        <w:tc>
          <w:tcPr>
            <w:tcW w:w="4140" w:type="dxa"/>
            <w:tcBorders>
              <w:top w:val="nil"/>
              <w:left w:val="nil"/>
              <w:bottom w:val="nil"/>
              <w:right w:val="nil"/>
            </w:tcBorders>
            <w:shd w:val="clear" w:color="auto" w:fill="auto"/>
            <w:noWrap/>
            <w:vAlign w:val="center"/>
            <w:hideMark/>
          </w:tcPr>
          <w:p w14:paraId="4DD33BD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Tide level</w:t>
            </w:r>
          </w:p>
        </w:tc>
        <w:tc>
          <w:tcPr>
            <w:tcW w:w="1530" w:type="dxa"/>
            <w:tcBorders>
              <w:top w:val="nil"/>
              <w:left w:val="nil"/>
              <w:bottom w:val="nil"/>
              <w:right w:val="nil"/>
            </w:tcBorders>
            <w:shd w:val="clear" w:color="auto" w:fill="auto"/>
            <w:noWrap/>
            <w:vAlign w:val="bottom"/>
            <w:hideMark/>
          </w:tcPr>
          <w:p w14:paraId="3BAC20D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5574C19B"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90" w:type="dxa"/>
            <w:tcBorders>
              <w:top w:val="nil"/>
              <w:left w:val="nil"/>
              <w:bottom w:val="nil"/>
              <w:right w:val="nil"/>
            </w:tcBorders>
            <w:shd w:val="clear" w:color="auto" w:fill="auto"/>
            <w:noWrap/>
            <w:vAlign w:val="bottom"/>
            <w:hideMark/>
          </w:tcPr>
          <w:p w14:paraId="7B34278E"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42CE" w:rsidRPr="007642CE" w14:paraId="4258FF2E" w14:textId="77777777" w:rsidTr="00CA3502">
        <w:trPr>
          <w:trHeight w:val="255"/>
        </w:trPr>
        <w:tc>
          <w:tcPr>
            <w:tcW w:w="1530" w:type="dxa"/>
            <w:tcBorders>
              <w:top w:val="nil"/>
              <w:left w:val="nil"/>
              <w:bottom w:val="nil"/>
              <w:right w:val="nil"/>
            </w:tcBorders>
            <w:shd w:val="clear" w:color="auto" w:fill="auto"/>
            <w:noWrap/>
            <w:vAlign w:val="bottom"/>
            <w:hideMark/>
          </w:tcPr>
          <w:p w14:paraId="603D3FDA"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28C78722"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Time × Tide level</w:t>
            </w:r>
          </w:p>
        </w:tc>
        <w:tc>
          <w:tcPr>
            <w:tcW w:w="1530" w:type="dxa"/>
            <w:tcBorders>
              <w:top w:val="nil"/>
              <w:left w:val="nil"/>
              <w:bottom w:val="nil"/>
              <w:right w:val="nil"/>
            </w:tcBorders>
            <w:shd w:val="clear" w:color="auto" w:fill="auto"/>
            <w:noWrap/>
            <w:vAlign w:val="bottom"/>
            <w:hideMark/>
          </w:tcPr>
          <w:p w14:paraId="0997DD46"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2210899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90" w:type="dxa"/>
            <w:tcBorders>
              <w:top w:val="nil"/>
              <w:left w:val="nil"/>
              <w:bottom w:val="nil"/>
              <w:right w:val="nil"/>
            </w:tcBorders>
            <w:shd w:val="clear" w:color="auto" w:fill="auto"/>
            <w:noWrap/>
            <w:vAlign w:val="bottom"/>
            <w:hideMark/>
          </w:tcPr>
          <w:p w14:paraId="6F7A4FEC"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42CE" w:rsidRPr="007642CE" w14:paraId="246E5B30" w14:textId="77777777" w:rsidTr="00CA3502">
        <w:trPr>
          <w:trHeight w:val="255"/>
        </w:trPr>
        <w:tc>
          <w:tcPr>
            <w:tcW w:w="1530" w:type="dxa"/>
            <w:tcBorders>
              <w:top w:val="nil"/>
              <w:left w:val="nil"/>
              <w:bottom w:val="nil"/>
              <w:right w:val="nil"/>
            </w:tcBorders>
            <w:shd w:val="clear" w:color="auto" w:fill="auto"/>
            <w:noWrap/>
            <w:vAlign w:val="bottom"/>
            <w:hideMark/>
          </w:tcPr>
          <w:p w14:paraId="6B4257A8" w14:textId="77777777" w:rsidR="007642CE" w:rsidRPr="007642CE" w:rsidRDefault="007642CE" w:rsidP="007642CE">
            <w:pPr>
              <w:spacing w:after="0" w:line="240" w:lineRule="auto"/>
              <w:jc w:val="right"/>
              <w:rPr>
                <w:rFonts w:ascii="Arial" w:eastAsia="Times New Roman" w:hAnsi="Arial" w:cs="Arial"/>
                <w:color w:val="000000"/>
                <w:sz w:val="20"/>
                <w:szCs w:val="20"/>
              </w:rPr>
            </w:pPr>
          </w:p>
        </w:tc>
        <w:tc>
          <w:tcPr>
            <w:tcW w:w="4140" w:type="dxa"/>
            <w:tcBorders>
              <w:top w:val="nil"/>
              <w:left w:val="nil"/>
              <w:bottom w:val="nil"/>
              <w:right w:val="nil"/>
            </w:tcBorders>
            <w:shd w:val="clear" w:color="auto" w:fill="auto"/>
            <w:noWrap/>
            <w:vAlign w:val="center"/>
            <w:hideMark/>
          </w:tcPr>
          <w:p w14:paraId="6B29C0F7"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Predator treatment × Time × Tide level</w:t>
            </w:r>
          </w:p>
        </w:tc>
        <w:tc>
          <w:tcPr>
            <w:tcW w:w="1530" w:type="dxa"/>
            <w:tcBorders>
              <w:top w:val="nil"/>
              <w:left w:val="nil"/>
              <w:bottom w:val="nil"/>
              <w:right w:val="nil"/>
            </w:tcBorders>
            <w:shd w:val="clear" w:color="auto" w:fill="auto"/>
            <w:noWrap/>
            <w:vAlign w:val="bottom"/>
            <w:hideMark/>
          </w:tcPr>
          <w:p w14:paraId="3BDCA42A"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1170" w:type="dxa"/>
            <w:tcBorders>
              <w:top w:val="nil"/>
              <w:left w:val="nil"/>
              <w:bottom w:val="nil"/>
              <w:right w:val="nil"/>
            </w:tcBorders>
            <w:shd w:val="clear" w:color="auto" w:fill="auto"/>
            <w:noWrap/>
            <w:vAlign w:val="bottom"/>
            <w:hideMark/>
          </w:tcPr>
          <w:p w14:paraId="1A92B06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90" w:type="dxa"/>
            <w:tcBorders>
              <w:top w:val="nil"/>
              <w:left w:val="nil"/>
              <w:bottom w:val="nil"/>
              <w:right w:val="nil"/>
            </w:tcBorders>
            <w:shd w:val="clear" w:color="auto" w:fill="auto"/>
            <w:noWrap/>
            <w:vAlign w:val="bottom"/>
            <w:hideMark/>
          </w:tcPr>
          <w:p w14:paraId="088654C2"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42CE" w:rsidRPr="007642CE" w14:paraId="622ADEDC" w14:textId="77777777" w:rsidTr="00CA3502">
        <w:trPr>
          <w:trHeight w:val="255"/>
        </w:trPr>
        <w:tc>
          <w:tcPr>
            <w:tcW w:w="1530" w:type="dxa"/>
            <w:tcBorders>
              <w:top w:val="nil"/>
              <w:left w:val="nil"/>
              <w:bottom w:val="nil"/>
              <w:right w:val="nil"/>
            </w:tcBorders>
            <w:shd w:val="clear" w:color="auto" w:fill="auto"/>
            <w:noWrap/>
            <w:vAlign w:val="bottom"/>
            <w:hideMark/>
          </w:tcPr>
          <w:p w14:paraId="5DE3E6BC"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Smooth</w:t>
            </w:r>
          </w:p>
        </w:tc>
        <w:tc>
          <w:tcPr>
            <w:tcW w:w="4140" w:type="dxa"/>
            <w:tcBorders>
              <w:top w:val="nil"/>
              <w:left w:val="nil"/>
              <w:bottom w:val="nil"/>
              <w:right w:val="nil"/>
            </w:tcBorders>
            <w:shd w:val="clear" w:color="auto" w:fill="auto"/>
            <w:noWrap/>
            <w:vAlign w:val="bottom"/>
            <w:hideMark/>
          </w:tcPr>
          <w:p w14:paraId="0B179C62"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Average air temperature</w:t>
            </w:r>
          </w:p>
        </w:tc>
        <w:tc>
          <w:tcPr>
            <w:tcW w:w="1530" w:type="dxa"/>
            <w:tcBorders>
              <w:top w:val="nil"/>
              <w:left w:val="nil"/>
              <w:bottom w:val="nil"/>
              <w:right w:val="nil"/>
            </w:tcBorders>
            <w:shd w:val="clear" w:color="auto" w:fill="auto"/>
            <w:noWrap/>
            <w:vAlign w:val="bottom"/>
            <w:hideMark/>
          </w:tcPr>
          <w:p w14:paraId="23D7062A"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1170" w:type="dxa"/>
            <w:tcBorders>
              <w:top w:val="nil"/>
              <w:left w:val="nil"/>
              <w:bottom w:val="nil"/>
              <w:right w:val="nil"/>
            </w:tcBorders>
            <w:shd w:val="clear" w:color="auto" w:fill="auto"/>
            <w:noWrap/>
            <w:vAlign w:val="bottom"/>
            <w:hideMark/>
          </w:tcPr>
          <w:p w14:paraId="0B143355" w14:textId="77777777" w:rsidR="007642CE" w:rsidRPr="007642CE" w:rsidRDefault="007642CE" w:rsidP="007642CE">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90" w:type="dxa"/>
            <w:tcBorders>
              <w:top w:val="nil"/>
              <w:left w:val="nil"/>
              <w:bottom w:val="nil"/>
              <w:right w:val="nil"/>
            </w:tcBorders>
            <w:shd w:val="clear" w:color="auto" w:fill="auto"/>
            <w:noWrap/>
            <w:vAlign w:val="bottom"/>
            <w:hideMark/>
          </w:tcPr>
          <w:p w14:paraId="2101EE97" w14:textId="77777777" w:rsidR="007642CE" w:rsidRPr="007642CE" w:rsidRDefault="007642CE" w:rsidP="007642CE">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42CE" w:rsidRPr="007642CE" w14:paraId="1CC764BE" w14:textId="77777777" w:rsidTr="00CA3502">
        <w:trPr>
          <w:trHeight w:val="255"/>
        </w:trPr>
        <w:tc>
          <w:tcPr>
            <w:tcW w:w="1530" w:type="dxa"/>
            <w:tcBorders>
              <w:top w:val="nil"/>
              <w:left w:val="nil"/>
              <w:bottom w:val="single" w:sz="4" w:space="0" w:color="auto"/>
              <w:right w:val="nil"/>
            </w:tcBorders>
            <w:shd w:val="clear" w:color="auto" w:fill="auto"/>
            <w:noWrap/>
            <w:vAlign w:val="bottom"/>
            <w:hideMark/>
          </w:tcPr>
          <w:p w14:paraId="21B48D1E"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140" w:type="dxa"/>
            <w:tcBorders>
              <w:top w:val="nil"/>
              <w:left w:val="nil"/>
              <w:bottom w:val="single" w:sz="4" w:space="0" w:color="auto"/>
              <w:right w:val="nil"/>
            </w:tcBorders>
            <w:shd w:val="clear" w:color="auto" w:fill="auto"/>
            <w:noWrap/>
            <w:vAlign w:val="bottom"/>
            <w:hideMark/>
          </w:tcPr>
          <w:p w14:paraId="269680A8"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Julian date</w:t>
            </w:r>
          </w:p>
        </w:tc>
        <w:tc>
          <w:tcPr>
            <w:tcW w:w="1530" w:type="dxa"/>
            <w:tcBorders>
              <w:top w:val="nil"/>
              <w:left w:val="nil"/>
              <w:bottom w:val="single" w:sz="4" w:space="0" w:color="auto"/>
              <w:right w:val="nil"/>
            </w:tcBorders>
            <w:shd w:val="clear" w:color="auto" w:fill="auto"/>
            <w:noWrap/>
            <w:vAlign w:val="bottom"/>
            <w:hideMark/>
          </w:tcPr>
          <w:p w14:paraId="76D26ED1"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1170" w:type="dxa"/>
            <w:tcBorders>
              <w:top w:val="nil"/>
              <w:left w:val="nil"/>
              <w:bottom w:val="single" w:sz="4" w:space="0" w:color="auto"/>
              <w:right w:val="nil"/>
            </w:tcBorders>
            <w:shd w:val="clear" w:color="auto" w:fill="auto"/>
            <w:noWrap/>
            <w:vAlign w:val="bottom"/>
            <w:hideMark/>
          </w:tcPr>
          <w:p w14:paraId="01F23434" w14:textId="77777777" w:rsidR="007642CE" w:rsidRPr="007642CE" w:rsidRDefault="007642CE" w:rsidP="007642CE">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90" w:type="dxa"/>
            <w:tcBorders>
              <w:top w:val="nil"/>
              <w:left w:val="nil"/>
              <w:bottom w:val="single" w:sz="4" w:space="0" w:color="auto"/>
              <w:right w:val="nil"/>
            </w:tcBorders>
            <w:shd w:val="clear" w:color="auto" w:fill="auto"/>
            <w:noWrap/>
            <w:vAlign w:val="bottom"/>
            <w:hideMark/>
          </w:tcPr>
          <w:p w14:paraId="43C94E23" w14:textId="77777777" w:rsidR="007642CE" w:rsidRPr="007642CE" w:rsidRDefault="007642CE" w:rsidP="007642CE">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2173EEC5" w14:textId="77777777" w:rsidR="001B1333" w:rsidRDefault="001B1333">
      <w:pPr>
        <w:rPr>
          <w:rFonts w:ascii="Arial" w:hAnsi="Arial" w:cs="Arial"/>
          <w:b/>
          <w:bCs/>
          <w:sz w:val="20"/>
          <w:szCs w:val="20"/>
        </w:rPr>
      </w:pPr>
      <w:r>
        <w:rPr>
          <w:rFonts w:ascii="Arial" w:hAnsi="Arial" w:cs="Arial"/>
          <w:b/>
          <w:bCs/>
          <w:sz w:val="20"/>
          <w:szCs w:val="20"/>
        </w:rPr>
        <w:br w:type="page"/>
      </w:r>
    </w:p>
    <w:p w14:paraId="21CAB0F8" w14:textId="2F57EB3A" w:rsidR="00513F1A" w:rsidRDefault="00513F1A" w:rsidP="00513F1A">
      <w:pPr>
        <w:jc w:val="both"/>
        <w:rPr>
          <w:rFonts w:ascii="Arial" w:hAnsi="Arial" w:cs="Arial"/>
          <w:sz w:val="20"/>
          <w:szCs w:val="20"/>
        </w:rPr>
      </w:pPr>
      <w:r w:rsidRPr="00593E0C">
        <w:rPr>
          <w:rFonts w:ascii="Arial" w:hAnsi="Arial" w:cs="Arial"/>
          <w:b/>
          <w:bCs/>
          <w:sz w:val="20"/>
          <w:szCs w:val="20"/>
        </w:rPr>
        <w:lastRenderedPageBreak/>
        <w:t>Table S</w:t>
      </w:r>
      <w:r w:rsidR="001B1333">
        <w:rPr>
          <w:rFonts w:ascii="Arial" w:hAnsi="Arial" w:cs="Arial"/>
          <w:b/>
          <w:bCs/>
          <w:sz w:val="20"/>
          <w:szCs w:val="20"/>
        </w:rPr>
        <w:t>7</w:t>
      </w:r>
      <w:r w:rsidRPr="00593E0C">
        <w:rPr>
          <w:rFonts w:ascii="Arial" w:hAnsi="Arial" w:cs="Arial"/>
          <w:b/>
          <w:bCs/>
          <w:sz w:val="20"/>
          <w:szCs w:val="20"/>
        </w:rPr>
        <w:t>.</w:t>
      </w:r>
      <w:r w:rsidRPr="00593E0C">
        <w:rPr>
          <w:rFonts w:ascii="Arial" w:hAnsi="Arial" w:cs="Arial"/>
          <w:sz w:val="20"/>
          <w:szCs w:val="20"/>
        </w:rPr>
        <w:t xml:space="preserve"> Approximate timing</w:t>
      </w:r>
      <w:r>
        <w:rPr>
          <w:rFonts w:ascii="Arial" w:hAnsi="Arial" w:cs="Arial"/>
          <w:sz w:val="20"/>
          <w:szCs w:val="20"/>
        </w:rPr>
        <w:t xml:space="preserve"> (hh:mm)</w:t>
      </w:r>
      <w:r w:rsidRPr="00593E0C">
        <w:rPr>
          <w:rFonts w:ascii="Arial" w:hAnsi="Arial" w:cs="Arial"/>
          <w:sz w:val="20"/>
          <w:szCs w:val="20"/>
        </w:rPr>
        <w:t xml:space="preserve"> of events for each of the five experiment</w:t>
      </w:r>
      <w:r w:rsidR="003956A6">
        <w:rPr>
          <w:rFonts w:ascii="Arial" w:hAnsi="Arial" w:cs="Arial"/>
          <w:sz w:val="20"/>
          <w:szCs w:val="20"/>
        </w:rPr>
        <w:t>al trials</w:t>
      </w:r>
      <w:r w:rsidRPr="00593E0C">
        <w:rPr>
          <w:rFonts w:ascii="Arial" w:hAnsi="Arial" w:cs="Arial"/>
          <w:sz w:val="20"/>
          <w:szCs w:val="20"/>
        </w:rPr>
        <w:t>, including the predicted low tide time at Pointe Sapin</w:t>
      </w:r>
      <w:r>
        <w:rPr>
          <w:rFonts w:ascii="Arial" w:hAnsi="Arial" w:cs="Arial"/>
          <w:sz w:val="20"/>
          <w:szCs w:val="20"/>
        </w:rPr>
        <w:t xml:space="preserve"> (Environment Canada Tide Station 01830)</w:t>
      </w:r>
      <w:r w:rsidRPr="00593E0C">
        <w:rPr>
          <w:rFonts w:ascii="Arial" w:hAnsi="Arial" w:cs="Arial"/>
          <w:sz w:val="20"/>
          <w:szCs w:val="20"/>
        </w:rPr>
        <w:t xml:space="preserve">, the approximate time that fishing commenced (time of first shell length recording), </w:t>
      </w:r>
      <w:r w:rsidR="003956A6">
        <w:rPr>
          <w:rFonts w:ascii="Arial" w:hAnsi="Arial" w:cs="Arial"/>
          <w:sz w:val="20"/>
          <w:szCs w:val="20"/>
        </w:rPr>
        <w:t>trial</w:t>
      </w:r>
      <w:r w:rsidRPr="00593E0C">
        <w:rPr>
          <w:rFonts w:ascii="Arial" w:hAnsi="Arial" w:cs="Arial"/>
          <w:sz w:val="20"/>
          <w:szCs w:val="20"/>
        </w:rPr>
        <w:t xml:space="preserve"> start time, and the maximum time that a clam would have endured handling from the time it was captured to the time it was released into the </w:t>
      </w:r>
      <w:r w:rsidR="003956A6">
        <w:rPr>
          <w:rFonts w:ascii="Arial" w:hAnsi="Arial" w:cs="Arial"/>
          <w:sz w:val="20"/>
          <w:szCs w:val="20"/>
        </w:rPr>
        <w:t>experimental plot</w:t>
      </w:r>
      <w:r w:rsidRPr="00593E0C">
        <w:rPr>
          <w:rFonts w:ascii="Arial" w:hAnsi="Arial" w:cs="Arial"/>
          <w:sz w:val="20"/>
          <w:szCs w:val="20"/>
        </w:rPr>
        <w:t>. Note that the "</w:t>
      </w:r>
      <w:r w:rsidR="002C39FA">
        <w:rPr>
          <w:rFonts w:ascii="Arial" w:hAnsi="Arial" w:cs="Arial"/>
          <w:sz w:val="20"/>
          <w:szCs w:val="20"/>
        </w:rPr>
        <w:t>F</w:t>
      </w:r>
      <w:r w:rsidRPr="00593E0C">
        <w:rPr>
          <w:rFonts w:ascii="Arial" w:hAnsi="Arial" w:cs="Arial"/>
          <w:sz w:val="20"/>
          <w:szCs w:val="20"/>
        </w:rPr>
        <w:t>ishing to release" time represents the time from the first clam being caught and measured to the time the experiment started.</w:t>
      </w:r>
    </w:p>
    <w:tbl>
      <w:tblPr>
        <w:tblW w:w="8910" w:type="dxa"/>
        <w:jc w:val="center"/>
        <w:tblLook w:val="04A0" w:firstRow="1" w:lastRow="0" w:firstColumn="1" w:lastColumn="0" w:noHBand="0" w:noVBand="1"/>
      </w:tblPr>
      <w:tblGrid>
        <w:gridCol w:w="1350"/>
        <w:gridCol w:w="1080"/>
        <w:gridCol w:w="1080"/>
        <w:gridCol w:w="1440"/>
        <w:gridCol w:w="1890"/>
        <w:gridCol w:w="2070"/>
      </w:tblGrid>
      <w:tr w:rsidR="00513F1A" w:rsidRPr="00593E0C" w14:paraId="66CB6863" w14:textId="77777777" w:rsidTr="00D97C4C">
        <w:trPr>
          <w:trHeight w:val="144"/>
          <w:jc w:val="center"/>
        </w:trPr>
        <w:tc>
          <w:tcPr>
            <w:tcW w:w="1350" w:type="dxa"/>
            <w:tcBorders>
              <w:top w:val="single" w:sz="4" w:space="0" w:color="auto"/>
              <w:left w:val="nil"/>
              <w:bottom w:val="single" w:sz="4" w:space="0" w:color="auto"/>
              <w:right w:val="nil"/>
            </w:tcBorders>
            <w:shd w:val="clear" w:color="auto" w:fill="auto"/>
            <w:noWrap/>
            <w:vAlign w:val="bottom"/>
            <w:hideMark/>
          </w:tcPr>
          <w:p w14:paraId="77F3CCAB" w14:textId="11177C42"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p>
        </w:tc>
        <w:tc>
          <w:tcPr>
            <w:tcW w:w="1080" w:type="dxa"/>
            <w:tcBorders>
              <w:top w:val="single" w:sz="4" w:space="0" w:color="auto"/>
              <w:left w:val="nil"/>
              <w:bottom w:val="single" w:sz="4" w:space="0" w:color="auto"/>
              <w:right w:val="nil"/>
            </w:tcBorders>
            <w:shd w:val="clear" w:color="auto" w:fill="auto"/>
            <w:noWrap/>
            <w:vAlign w:val="bottom"/>
            <w:hideMark/>
          </w:tcPr>
          <w:p w14:paraId="5EFFAD43"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080" w:type="dxa"/>
            <w:tcBorders>
              <w:top w:val="single" w:sz="4" w:space="0" w:color="auto"/>
              <w:left w:val="nil"/>
              <w:bottom w:val="single" w:sz="4" w:space="0" w:color="auto"/>
              <w:right w:val="nil"/>
            </w:tcBorders>
            <w:shd w:val="clear" w:color="auto" w:fill="auto"/>
            <w:noWrap/>
            <w:vAlign w:val="bottom"/>
            <w:hideMark/>
          </w:tcPr>
          <w:p w14:paraId="11A6C7F9"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L</w:t>
            </w:r>
            <w:r w:rsidRPr="00593E0C">
              <w:rPr>
                <w:rFonts w:ascii="Arial" w:eastAsia="Times New Roman" w:hAnsi="Arial" w:cs="Arial"/>
                <w:b/>
                <w:bCs/>
                <w:color w:val="000000"/>
                <w:sz w:val="20"/>
                <w:szCs w:val="20"/>
              </w:rPr>
              <w:t>ow tide</w:t>
            </w:r>
          </w:p>
        </w:tc>
        <w:tc>
          <w:tcPr>
            <w:tcW w:w="1440" w:type="dxa"/>
            <w:tcBorders>
              <w:top w:val="single" w:sz="4" w:space="0" w:color="auto"/>
              <w:left w:val="nil"/>
              <w:bottom w:val="single" w:sz="4" w:space="0" w:color="auto"/>
              <w:right w:val="nil"/>
            </w:tcBorders>
            <w:shd w:val="clear" w:color="auto" w:fill="auto"/>
            <w:noWrap/>
            <w:vAlign w:val="bottom"/>
            <w:hideMark/>
          </w:tcPr>
          <w:p w14:paraId="46524CC3" w14:textId="77777777" w:rsidR="00513F1A" w:rsidRPr="00593E0C" w:rsidRDefault="00513F1A" w:rsidP="00D97C4C">
            <w:pPr>
              <w:spacing w:after="0" w:line="240" w:lineRule="auto"/>
              <w:rPr>
                <w:rFonts w:ascii="Arial" w:eastAsia="Times New Roman" w:hAnsi="Arial" w:cs="Arial"/>
                <w:b/>
                <w:bCs/>
                <w:color w:val="000000"/>
                <w:sz w:val="20"/>
                <w:szCs w:val="20"/>
              </w:rPr>
            </w:pPr>
            <w:r w:rsidRPr="00593E0C">
              <w:rPr>
                <w:rFonts w:ascii="Arial" w:eastAsia="Times New Roman" w:hAnsi="Arial" w:cs="Arial"/>
                <w:b/>
                <w:bCs/>
                <w:color w:val="000000"/>
                <w:sz w:val="20"/>
                <w:szCs w:val="20"/>
              </w:rPr>
              <w:t>Fishing start</w:t>
            </w:r>
          </w:p>
        </w:tc>
        <w:tc>
          <w:tcPr>
            <w:tcW w:w="1890" w:type="dxa"/>
            <w:tcBorders>
              <w:top w:val="single" w:sz="4" w:space="0" w:color="auto"/>
              <w:left w:val="nil"/>
              <w:bottom w:val="single" w:sz="4" w:space="0" w:color="auto"/>
              <w:right w:val="nil"/>
            </w:tcBorders>
            <w:shd w:val="clear" w:color="auto" w:fill="auto"/>
            <w:noWrap/>
            <w:vAlign w:val="bottom"/>
            <w:hideMark/>
          </w:tcPr>
          <w:p w14:paraId="5E579C3F" w14:textId="367CCB50" w:rsidR="00513F1A" w:rsidRPr="00593E0C" w:rsidRDefault="003956A6"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Trial</w:t>
            </w:r>
            <w:r w:rsidR="00513F1A" w:rsidRPr="00593E0C">
              <w:rPr>
                <w:rFonts w:ascii="Arial" w:eastAsia="Times New Roman" w:hAnsi="Arial" w:cs="Arial"/>
                <w:b/>
                <w:bCs/>
                <w:color w:val="000000"/>
                <w:sz w:val="20"/>
                <w:szCs w:val="20"/>
              </w:rPr>
              <w:t xml:space="preserve"> start</w:t>
            </w:r>
          </w:p>
        </w:tc>
        <w:tc>
          <w:tcPr>
            <w:tcW w:w="2070" w:type="dxa"/>
            <w:tcBorders>
              <w:top w:val="single" w:sz="4" w:space="0" w:color="auto"/>
              <w:left w:val="nil"/>
              <w:bottom w:val="single" w:sz="4" w:space="0" w:color="auto"/>
              <w:right w:val="nil"/>
            </w:tcBorders>
            <w:shd w:val="clear" w:color="auto" w:fill="auto"/>
            <w:noWrap/>
            <w:vAlign w:val="bottom"/>
            <w:hideMark/>
          </w:tcPr>
          <w:p w14:paraId="6211FAB2" w14:textId="77777777" w:rsidR="00513F1A" w:rsidRPr="00593E0C" w:rsidRDefault="00513F1A" w:rsidP="00D97C4C">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F</w:t>
            </w:r>
            <w:r w:rsidRPr="00593E0C">
              <w:rPr>
                <w:rFonts w:ascii="Arial" w:eastAsia="Times New Roman" w:hAnsi="Arial" w:cs="Arial"/>
                <w:b/>
                <w:bCs/>
                <w:color w:val="000000"/>
                <w:sz w:val="20"/>
                <w:szCs w:val="20"/>
              </w:rPr>
              <w:t>ishing to release</w:t>
            </w:r>
          </w:p>
        </w:tc>
      </w:tr>
      <w:tr w:rsidR="00513F1A" w:rsidRPr="00593E0C" w14:paraId="09AFDC94"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2470831F"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May</w:t>
            </w:r>
          </w:p>
        </w:tc>
        <w:tc>
          <w:tcPr>
            <w:tcW w:w="1080" w:type="dxa"/>
            <w:tcBorders>
              <w:top w:val="nil"/>
              <w:left w:val="nil"/>
              <w:bottom w:val="nil"/>
              <w:right w:val="nil"/>
            </w:tcBorders>
            <w:shd w:val="clear" w:color="auto" w:fill="auto"/>
            <w:noWrap/>
            <w:vAlign w:val="bottom"/>
            <w:hideMark/>
          </w:tcPr>
          <w:p w14:paraId="0B62F7F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22-May</w:t>
            </w:r>
          </w:p>
        </w:tc>
        <w:tc>
          <w:tcPr>
            <w:tcW w:w="1080" w:type="dxa"/>
            <w:tcBorders>
              <w:top w:val="nil"/>
              <w:left w:val="nil"/>
              <w:bottom w:val="nil"/>
              <w:right w:val="nil"/>
            </w:tcBorders>
            <w:shd w:val="clear" w:color="auto" w:fill="auto"/>
            <w:noWrap/>
            <w:vAlign w:val="bottom"/>
            <w:hideMark/>
          </w:tcPr>
          <w:p w14:paraId="6ED0291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440" w:type="dxa"/>
            <w:tcBorders>
              <w:top w:val="nil"/>
              <w:left w:val="nil"/>
              <w:bottom w:val="nil"/>
              <w:right w:val="nil"/>
            </w:tcBorders>
            <w:shd w:val="clear" w:color="auto" w:fill="auto"/>
            <w:noWrap/>
            <w:vAlign w:val="bottom"/>
            <w:hideMark/>
          </w:tcPr>
          <w:p w14:paraId="42C5D13E"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90" w:type="dxa"/>
            <w:tcBorders>
              <w:top w:val="nil"/>
              <w:left w:val="nil"/>
              <w:bottom w:val="nil"/>
              <w:right w:val="nil"/>
            </w:tcBorders>
            <w:shd w:val="clear" w:color="auto" w:fill="auto"/>
            <w:noWrap/>
            <w:vAlign w:val="bottom"/>
            <w:hideMark/>
          </w:tcPr>
          <w:p w14:paraId="39F908AC"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2070" w:type="dxa"/>
            <w:tcBorders>
              <w:top w:val="nil"/>
              <w:left w:val="nil"/>
              <w:bottom w:val="nil"/>
              <w:right w:val="nil"/>
            </w:tcBorders>
            <w:shd w:val="clear" w:color="auto" w:fill="auto"/>
            <w:noWrap/>
            <w:vAlign w:val="bottom"/>
            <w:hideMark/>
          </w:tcPr>
          <w:p w14:paraId="21CE7D7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513F1A" w:rsidRPr="00593E0C" w14:paraId="19315FF1"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3AADE2E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June</w:t>
            </w:r>
          </w:p>
        </w:tc>
        <w:tc>
          <w:tcPr>
            <w:tcW w:w="1080" w:type="dxa"/>
            <w:tcBorders>
              <w:top w:val="nil"/>
              <w:left w:val="nil"/>
              <w:bottom w:val="nil"/>
              <w:right w:val="nil"/>
            </w:tcBorders>
            <w:shd w:val="clear" w:color="auto" w:fill="auto"/>
            <w:noWrap/>
            <w:vAlign w:val="bottom"/>
            <w:hideMark/>
          </w:tcPr>
          <w:p w14:paraId="3BE64FD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20-Jun</w:t>
            </w:r>
          </w:p>
        </w:tc>
        <w:tc>
          <w:tcPr>
            <w:tcW w:w="1080" w:type="dxa"/>
            <w:tcBorders>
              <w:top w:val="nil"/>
              <w:left w:val="nil"/>
              <w:bottom w:val="nil"/>
              <w:right w:val="nil"/>
            </w:tcBorders>
            <w:shd w:val="clear" w:color="auto" w:fill="auto"/>
            <w:noWrap/>
            <w:vAlign w:val="bottom"/>
            <w:hideMark/>
          </w:tcPr>
          <w:p w14:paraId="0D9102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440" w:type="dxa"/>
            <w:tcBorders>
              <w:top w:val="nil"/>
              <w:left w:val="nil"/>
              <w:bottom w:val="nil"/>
              <w:right w:val="nil"/>
            </w:tcBorders>
            <w:shd w:val="clear" w:color="auto" w:fill="auto"/>
            <w:noWrap/>
            <w:vAlign w:val="bottom"/>
            <w:hideMark/>
          </w:tcPr>
          <w:p w14:paraId="0F2B386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90" w:type="dxa"/>
            <w:tcBorders>
              <w:top w:val="nil"/>
              <w:left w:val="nil"/>
              <w:bottom w:val="nil"/>
              <w:right w:val="nil"/>
            </w:tcBorders>
            <w:shd w:val="clear" w:color="auto" w:fill="auto"/>
            <w:noWrap/>
            <w:vAlign w:val="bottom"/>
            <w:hideMark/>
          </w:tcPr>
          <w:p w14:paraId="081FF1F5"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2070" w:type="dxa"/>
            <w:tcBorders>
              <w:top w:val="nil"/>
              <w:left w:val="nil"/>
              <w:bottom w:val="nil"/>
              <w:right w:val="nil"/>
            </w:tcBorders>
            <w:shd w:val="clear" w:color="auto" w:fill="auto"/>
            <w:noWrap/>
            <w:vAlign w:val="bottom"/>
            <w:hideMark/>
          </w:tcPr>
          <w:p w14:paraId="4C9207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513F1A" w:rsidRPr="00593E0C" w14:paraId="5A587DEB"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163A5C4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July</w:t>
            </w:r>
          </w:p>
        </w:tc>
        <w:tc>
          <w:tcPr>
            <w:tcW w:w="1080" w:type="dxa"/>
            <w:tcBorders>
              <w:top w:val="nil"/>
              <w:left w:val="nil"/>
              <w:bottom w:val="nil"/>
              <w:right w:val="nil"/>
            </w:tcBorders>
            <w:shd w:val="clear" w:color="auto" w:fill="auto"/>
            <w:noWrap/>
            <w:vAlign w:val="bottom"/>
            <w:hideMark/>
          </w:tcPr>
          <w:p w14:paraId="57F293F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080" w:type="dxa"/>
            <w:tcBorders>
              <w:top w:val="nil"/>
              <w:left w:val="nil"/>
              <w:bottom w:val="nil"/>
              <w:right w:val="nil"/>
            </w:tcBorders>
            <w:shd w:val="clear" w:color="auto" w:fill="auto"/>
            <w:noWrap/>
            <w:vAlign w:val="bottom"/>
            <w:hideMark/>
          </w:tcPr>
          <w:p w14:paraId="10243159"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440" w:type="dxa"/>
            <w:tcBorders>
              <w:top w:val="nil"/>
              <w:left w:val="nil"/>
              <w:bottom w:val="nil"/>
              <w:right w:val="nil"/>
            </w:tcBorders>
            <w:shd w:val="clear" w:color="auto" w:fill="auto"/>
            <w:noWrap/>
            <w:vAlign w:val="bottom"/>
            <w:hideMark/>
          </w:tcPr>
          <w:p w14:paraId="5785CE0A"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90" w:type="dxa"/>
            <w:tcBorders>
              <w:top w:val="nil"/>
              <w:left w:val="nil"/>
              <w:bottom w:val="nil"/>
              <w:right w:val="nil"/>
            </w:tcBorders>
            <w:shd w:val="clear" w:color="auto" w:fill="auto"/>
            <w:noWrap/>
            <w:vAlign w:val="bottom"/>
            <w:hideMark/>
          </w:tcPr>
          <w:p w14:paraId="433E440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2070" w:type="dxa"/>
            <w:tcBorders>
              <w:top w:val="nil"/>
              <w:left w:val="nil"/>
              <w:bottom w:val="nil"/>
              <w:right w:val="nil"/>
            </w:tcBorders>
            <w:shd w:val="clear" w:color="auto" w:fill="auto"/>
            <w:noWrap/>
            <w:vAlign w:val="bottom"/>
            <w:hideMark/>
          </w:tcPr>
          <w:p w14:paraId="46C3A332"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513F1A" w:rsidRPr="00593E0C" w14:paraId="66DF3505" w14:textId="77777777" w:rsidTr="00D97C4C">
        <w:trPr>
          <w:trHeight w:val="144"/>
          <w:jc w:val="center"/>
        </w:trPr>
        <w:tc>
          <w:tcPr>
            <w:tcW w:w="1350" w:type="dxa"/>
            <w:tcBorders>
              <w:top w:val="nil"/>
              <w:left w:val="nil"/>
              <w:bottom w:val="nil"/>
              <w:right w:val="nil"/>
            </w:tcBorders>
            <w:shd w:val="clear" w:color="auto" w:fill="auto"/>
            <w:noWrap/>
            <w:vAlign w:val="bottom"/>
            <w:hideMark/>
          </w:tcPr>
          <w:p w14:paraId="0FE38886"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August</w:t>
            </w:r>
          </w:p>
        </w:tc>
        <w:tc>
          <w:tcPr>
            <w:tcW w:w="1080" w:type="dxa"/>
            <w:tcBorders>
              <w:top w:val="nil"/>
              <w:left w:val="nil"/>
              <w:bottom w:val="nil"/>
              <w:right w:val="nil"/>
            </w:tcBorders>
            <w:shd w:val="clear" w:color="auto" w:fill="auto"/>
            <w:noWrap/>
            <w:vAlign w:val="bottom"/>
            <w:hideMark/>
          </w:tcPr>
          <w:p w14:paraId="26F94297"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19-Aug</w:t>
            </w:r>
          </w:p>
        </w:tc>
        <w:tc>
          <w:tcPr>
            <w:tcW w:w="1080" w:type="dxa"/>
            <w:tcBorders>
              <w:top w:val="nil"/>
              <w:left w:val="nil"/>
              <w:bottom w:val="nil"/>
              <w:right w:val="nil"/>
            </w:tcBorders>
            <w:shd w:val="clear" w:color="auto" w:fill="auto"/>
            <w:noWrap/>
            <w:vAlign w:val="bottom"/>
            <w:hideMark/>
          </w:tcPr>
          <w:p w14:paraId="437C606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440" w:type="dxa"/>
            <w:tcBorders>
              <w:top w:val="nil"/>
              <w:left w:val="nil"/>
              <w:bottom w:val="nil"/>
              <w:right w:val="nil"/>
            </w:tcBorders>
            <w:shd w:val="clear" w:color="auto" w:fill="auto"/>
            <w:noWrap/>
            <w:vAlign w:val="bottom"/>
            <w:hideMark/>
          </w:tcPr>
          <w:p w14:paraId="158AA563"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90" w:type="dxa"/>
            <w:tcBorders>
              <w:top w:val="nil"/>
              <w:left w:val="nil"/>
              <w:bottom w:val="nil"/>
              <w:right w:val="nil"/>
            </w:tcBorders>
            <w:shd w:val="clear" w:color="auto" w:fill="auto"/>
            <w:noWrap/>
            <w:vAlign w:val="bottom"/>
            <w:hideMark/>
          </w:tcPr>
          <w:p w14:paraId="02F77E44"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2070" w:type="dxa"/>
            <w:tcBorders>
              <w:top w:val="nil"/>
              <w:left w:val="nil"/>
              <w:bottom w:val="nil"/>
              <w:right w:val="nil"/>
            </w:tcBorders>
            <w:shd w:val="clear" w:color="auto" w:fill="auto"/>
            <w:noWrap/>
            <w:vAlign w:val="bottom"/>
            <w:hideMark/>
          </w:tcPr>
          <w:p w14:paraId="6BB3AC20"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513F1A" w:rsidRPr="00593E0C" w14:paraId="0C0421AC" w14:textId="77777777" w:rsidTr="00D97C4C">
        <w:trPr>
          <w:trHeight w:val="144"/>
          <w:jc w:val="center"/>
        </w:trPr>
        <w:tc>
          <w:tcPr>
            <w:tcW w:w="1350" w:type="dxa"/>
            <w:tcBorders>
              <w:top w:val="nil"/>
              <w:left w:val="nil"/>
              <w:bottom w:val="single" w:sz="4" w:space="0" w:color="auto"/>
              <w:right w:val="nil"/>
            </w:tcBorders>
            <w:shd w:val="clear" w:color="auto" w:fill="auto"/>
            <w:noWrap/>
            <w:vAlign w:val="bottom"/>
            <w:hideMark/>
          </w:tcPr>
          <w:p w14:paraId="1C01F93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September</w:t>
            </w:r>
          </w:p>
        </w:tc>
        <w:tc>
          <w:tcPr>
            <w:tcW w:w="1080" w:type="dxa"/>
            <w:tcBorders>
              <w:top w:val="nil"/>
              <w:left w:val="nil"/>
              <w:bottom w:val="single" w:sz="4" w:space="0" w:color="auto"/>
              <w:right w:val="nil"/>
            </w:tcBorders>
            <w:shd w:val="clear" w:color="auto" w:fill="auto"/>
            <w:noWrap/>
            <w:vAlign w:val="bottom"/>
            <w:hideMark/>
          </w:tcPr>
          <w:p w14:paraId="12C2FBF1"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080" w:type="dxa"/>
            <w:tcBorders>
              <w:top w:val="nil"/>
              <w:left w:val="nil"/>
              <w:bottom w:val="single" w:sz="4" w:space="0" w:color="auto"/>
              <w:right w:val="nil"/>
            </w:tcBorders>
            <w:shd w:val="clear" w:color="auto" w:fill="auto"/>
            <w:noWrap/>
            <w:vAlign w:val="bottom"/>
            <w:hideMark/>
          </w:tcPr>
          <w:p w14:paraId="5D48062B"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440" w:type="dxa"/>
            <w:tcBorders>
              <w:top w:val="nil"/>
              <w:left w:val="nil"/>
              <w:bottom w:val="single" w:sz="4" w:space="0" w:color="auto"/>
              <w:right w:val="nil"/>
            </w:tcBorders>
            <w:shd w:val="clear" w:color="auto" w:fill="auto"/>
            <w:noWrap/>
            <w:vAlign w:val="bottom"/>
            <w:hideMark/>
          </w:tcPr>
          <w:p w14:paraId="2F21939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90" w:type="dxa"/>
            <w:tcBorders>
              <w:top w:val="nil"/>
              <w:left w:val="nil"/>
              <w:bottom w:val="single" w:sz="4" w:space="0" w:color="auto"/>
              <w:right w:val="nil"/>
            </w:tcBorders>
            <w:shd w:val="clear" w:color="auto" w:fill="auto"/>
            <w:noWrap/>
            <w:vAlign w:val="bottom"/>
            <w:hideMark/>
          </w:tcPr>
          <w:p w14:paraId="3628A868"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2070" w:type="dxa"/>
            <w:tcBorders>
              <w:top w:val="nil"/>
              <w:left w:val="nil"/>
              <w:bottom w:val="single" w:sz="4" w:space="0" w:color="auto"/>
              <w:right w:val="nil"/>
            </w:tcBorders>
            <w:shd w:val="clear" w:color="auto" w:fill="auto"/>
            <w:noWrap/>
            <w:vAlign w:val="bottom"/>
            <w:hideMark/>
          </w:tcPr>
          <w:p w14:paraId="50D1645D" w14:textId="77777777" w:rsidR="00513F1A" w:rsidRPr="00593E0C" w:rsidRDefault="00513F1A" w:rsidP="00D97C4C">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295EB66E" w14:textId="250BFD5B" w:rsidR="00767277" w:rsidRDefault="00767277" w:rsidP="001B1333">
      <w:pPr>
        <w:rPr>
          <w:rFonts w:ascii="Arial" w:hAnsi="Arial" w:cs="Arial"/>
          <w:sz w:val="20"/>
          <w:szCs w:val="20"/>
        </w:rPr>
      </w:pPr>
    </w:p>
    <w:p w14:paraId="5803617A" w14:textId="77777777" w:rsidR="00767277" w:rsidRDefault="00767277">
      <w:pPr>
        <w:rPr>
          <w:rFonts w:ascii="Arial" w:hAnsi="Arial" w:cs="Arial"/>
          <w:sz w:val="20"/>
          <w:szCs w:val="20"/>
        </w:rPr>
      </w:pPr>
      <w:r>
        <w:rPr>
          <w:rFonts w:ascii="Arial" w:hAnsi="Arial" w:cs="Arial"/>
          <w:sz w:val="20"/>
          <w:szCs w:val="20"/>
        </w:rPr>
        <w:br w:type="page"/>
      </w:r>
    </w:p>
    <w:p w14:paraId="14BF61DC" w14:textId="77777777" w:rsidR="00767277" w:rsidRDefault="00767277" w:rsidP="00767277">
      <w:pPr>
        <w:suppressLineNumbers/>
        <w:rPr>
          <w:rFonts w:ascii="Arial" w:hAnsi="Arial" w:cs="Arial"/>
          <w:b/>
          <w:bCs/>
          <w:sz w:val="32"/>
          <w:szCs w:val="32"/>
        </w:rPr>
      </w:pPr>
      <w:r w:rsidRPr="00383318">
        <w:rPr>
          <w:rFonts w:ascii="Arial" w:hAnsi="Arial" w:cs="Arial"/>
          <w:b/>
          <w:bCs/>
          <w:sz w:val="32"/>
          <w:szCs w:val="32"/>
        </w:rPr>
        <w:lastRenderedPageBreak/>
        <w:t>Figures et tableaux supplémentaires</w:t>
      </w:r>
    </w:p>
    <w:p w14:paraId="0D19F4EA" w14:textId="77777777" w:rsidR="00767277" w:rsidRPr="001E484E" w:rsidRDefault="00767277" w:rsidP="00767277">
      <w:pPr>
        <w:suppressLineNumbers/>
        <w:rPr>
          <w:rFonts w:ascii="Arial" w:hAnsi="Arial" w:cs="Arial"/>
          <w:b/>
          <w:bCs/>
          <w:sz w:val="32"/>
          <w:szCs w:val="32"/>
        </w:rPr>
      </w:pPr>
    </w:p>
    <w:p w14:paraId="37D56D21" w14:textId="77777777" w:rsidR="00767277" w:rsidRPr="00054CEC" w:rsidRDefault="00767277" w:rsidP="00767277">
      <w:pPr>
        <w:rPr>
          <w:rFonts w:ascii="Arial" w:hAnsi="Arial" w:cs="Arial"/>
          <w:sz w:val="32"/>
          <w:szCs w:val="32"/>
        </w:rPr>
      </w:pPr>
      <w:r w:rsidRPr="00383318">
        <w:rPr>
          <w:rFonts w:ascii="Arial" w:hAnsi="Arial" w:cs="Arial"/>
          <w:b/>
          <w:bCs/>
          <w:sz w:val="32"/>
          <w:szCs w:val="32"/>
        </w:rPr>
        <w:t xml:space="preserve">Matériel supplémentaire pour : </w:t>
      </w:r>
      <w:r w:rsidRPr="00566B48">
        <w:rPr>
          <w:rFonts w:ascii="Arial" w:hAnsi="Arial" w:cs="Arial"/>
          <w:sz w:val="32"/>
          <w:szCs w:val="32"/>
        </w:rPr>
        <w:t xml:space="preserve">Human activity during an extreme heatwave </w:t>
      </w:r>
      <w:r w:rsidRPr="00220751">
        <w:rPr>
          <w:rFonts w:ascii="Arial" w:hAnsi="Arial" w:cs="Arial"/>
          <w:sz w:val="32"/>
          <w:szCs w:val="32"/>
        </w:rPr>
        <w:t xml:space="preserve">alters predator-prey activity and increases indirect fishing mortality </w:t>
      </w:r>
      <w:r w:rsidRPr="00566B48">
        <w:rPr>
          <w:rFonts w:ascii="Arial" w:hAnsi="Arial" w:cs="Arial"/>
          <w:sz w:val="32"/>
          <w:szCs w:val="32"/>
        </w:rPr>
        <w:t>in a ubiquitous nearshore system</w:t>
      </w:r>
    </w:p>
    <w:p w14:paraId="11C866B4" w14:textId="77777777" w:rsidR="00767277" w:rsidRPr="001E484E" w:rsidRDefault="00767277" w:rsidP="00767277">
      <w:pPr>
        <w:suppressLineNumbers/>
        <w:rPr>
          <w:rFonts w:ascii="Arial" w:hAnsi="Arial" w:cs="Arial"/>
          <w:sz w:val="24"/>
          <w:szCs w:val="24"/>
        </w:rPr>
      </w:pPr>
    </w:p>
    <w:p w14:paraId="5018C774" w14:textId="77777777" w:rsidR="00767277" w:rsidRPr="00383318" w:rsidRDefault="00767277" w:rsidP="00767277">
      <w:pPr>
        <w:rPr>
          <w:rFonts w:ascii="Arial" w:hAnsi="Arial" w:cs="Arial"/>
          <w:sz w:val="24"/>
          <w:szCs w:val="24"/>
          <w:lang w:val="fr-FR"/>
        </w:rPr>
      </w:pPr>
      <w:r w:rsidRPr="00383318">
        <w:rPr>
          <w:rFonts w:ascii="Arial" w:hAnsi="Arial" w:cs="Arial"/>
          <w:sz w:val="24"/>
          <w:szCs w:val="24"/>
          <w:lang w:val="fr-FR"/>
        </w:rPr>
        <w:t>Jeff C. Clements</w:t>
      </w:r>
      <w:r w:rsidRPr="00383318">
        <w:rPr>
          <w:rFonts w:ascii="Arial" w:hAnsi="Arial" w:cs="Arial"/>
          <w:sz w:val="24"/>
          <w:szCs w:val="24"/>
          <w:vertAlign w:val="superscript"/>
          <w:lang w:val="fr-FR"/>
        </w:rPr>
        <w:t>1,2</w:t>
      </w:r>
      <w:r w:rsidRPr="00383318">
        <w:rPr>
          <w:rFonts w:ascii="Arial" w:hAnsi="Arial" w:cs="Arial"/>
          <w:sz w:val="24"/>
          <w:szCs w:val="24"/>
          <w:lang w:val="fr-FR"/>
        </w:rPr>
        <w:t>, Sarah Harrison</w:t>
      </w:r>
      <w:r w:rsidRPr="00383318">
        <w:rPr>
          <w:rFonts w:ascii="Arial" w:hAnsi="Arial" w:cs="Arial"/>
          <w:sz w:val="24"/>
          <w:szCs w:val="24"/>
          <w:vertAlign w:val="superscript"/>
          <w:lang w:val="fr-FR"/>
        </w:rPr>
        <w:t>1,2</w:t>
      </w:r>
      <w:r w:rsidRPr="00383318">
        <w:rPr>
          <w:rFonts w:ascii="Arial" w:hAnsi="Arial" w:cs="Arial"/>
          <w:sz w:val="24"/>
          <w:szCs w:val="24"/>
          <w:lang w:val="fr-FR"/>
        </w:rPr>
        <w:t>, Mylène Roussel</w:t>
      </w:r>
      <w:r w:rsidRPr="00383318">
        <w:rPr>
          <w:rFonts w:ascii="Arial" w:hAnsi="Arial" w:cs="Arial"/>
          <w:sz w:val="24"/>
          <w:szCs w:val="24"/>
          <w:vertAlign w:val="superscript"/>
          <w:lang w:val="fr-FR"/>
        </w:rPr>
        <w:t>1</w:t>
      </w:r>
      <w:r w:rsidRPr="00383318">
        <w:rPr>
          <w:rFonts w:ascii="Arial" w:hAnsi="Arial" w:cs="Arial"/>
          <w:sz w:val="24"/>
          <w:szCs w:val="24"/>
          <w:lang w:val="fr-FR"/>
        </w:rPr>
        <w:t>, Jillian Hunt</w:t>
      </w:r>
      <w:r w:rsidRPr="00383318">
        <w:rPr>
          <w:rFonts w:ascii="Arial" w:hAnsi="Arial" w:cs="Arial"/>
          <w:sz w:val="24"/>
          <w:szCs w:val="24"/>
          <w:vertAlign w:val="superscript"/>
          <w:lang w:val="fr-FR"/>
        </w:rPr>
        <w:t>1</w:t>
      </w:r>
      <w:r w:rsidRPr="00383318">
        <w:rPr>
          <w:rFonts w:ascii="Arial" w:hAnsi="Arial" w:cs="Arial"/>
          <w:sz w:val="24"/>
          <w:szCs w:val="24"/>
          <w:lang w:val="fr-FR"/>
        </w:rPr>
        <w:t>, Brooke-Lyn Power</w:t>
      </w:r>
      <w:r w:rsidRPr="00383318">
        <w:rPr>
          <w:rFonts w:ascii="Arial" w:hAnsi="Arial" w:cs="Arial"/>
          <w:sz w:val="24"/>
          <w:szCs w:val="24"/>
          <w:vertAlign w:val="superscript"/>
          <w:lang w:val="fr-FR"/>
        </w:rPr>
        <w:t>1,2</w:t>
      </w:r>
      <w:r w:rsidRPr="00383318">
        <w:rPr>
          <w:rFonts w:ascii="Arial" w:hAnsi="Arial" w:cs="Arial"/>
          <w:sz w:val="24"/>
          <w:szCs w:val="24"/>
          <w:lang w:val="fr-FR"/>
        </w:rPr>
        <w:t>, Rémi Sonier</w:t>
      </w:r>
      <w:r w:rsidRPr="00383318">
        <w:rPr>
          <w:rFonts w:ascii="Arial" w:hAnsi="Arial" w:cs="Arial"/>
          <w:sz w:val="24"/>
          <w:szCs w:val="24"/>
          <w:vertAlign w:val="superscript"/>
          <w:lang w:val="fr-FR"/>
        </w:rPr>
        <w:t>1</w:t>
      </w:r>
      <w:r w:rsidRPr="00383318">
        <w:rPr>
          <w:rFonts w:ascii="Arial" w:hAnsi="Arial" w:cs="Arial"/>
          <w:sz w:val="24"/>
          <w:szCs w:val="24"/>
          <w:lang w:val="fr-FR"/>
        </w:rPr>
        <w:t xml:space="preserve"> </w:t>
      </w:r>
    </w:p>
    <w:p w14:paraId="61A89298" w14:textId="77777777" w:rsidR="00767277" w:rsidRPr="00383318" w:rsidRDefault="00767277" w:rsidP="00767277">
      <w:pPr>
        <w:suppressLineNumbers/>
        <w:rPr>
          <w:rFonts w:ascii="Arial" w:hAnsi="Arial" w:cs="Arial"/>
          <w:i/>
          <w:iCs/>
          <w:sz w:val="20"/>
          <w:szCs w:val="20"/>
          <w:lang w:val="fr-FR"/>
        </w:rPr>
      </w:pPr>
    </w:p>
    <w:p w14:paraId="1B0CA8D0" w14:textId="78ABC183" w:rsidR="00767277" w:rsidRPr="005D4D02" w:rsidRDefault="00767277" w:rsidP="00767277">
      <w:pPr>
        <w:tabs>
          <w:tab w:val="left" w:pos="180"/>
        </w:tabs>
        <w:ind w:left="90" w:hanging="90"/>
        <w:rPr>
          <w:rFonts w:ascii="Arial" w:hAnsi="Arial" w:cs="Arial"/>
          <w:i/>
          <w:iCs/>
          <w:sz w:val="20"/>
          <w:szCs w:val="20"/>
          <w:lang w:val="fr-CA"/>
        </w:rPr>
      </w:pPr>
      <w:r w:rsidRPr="005D4D02">
        <w:rPr>
          <w:rFonts w:ascii="Arial" w:hAnsi="Arial" w:cs="Arial"/>
          <w:i/>
          <w:iCs/>
          <w:sz w:val="20"/>
          <w:szCs w:val="20"/>
          <w:vertAlign w:val="superscript"/>
          <w:lang w:val="fr-CA"/>
        </w:rPr>
        <w:t>1</w:t>
      </w:r>
      <w:r w:rsidRPr="005D4D02">
        <w:rPr>
          <w:rFonts w:ascii="Arial" w:hAnsi="Arial" w:cs="Arial"/>
          <w:i/>
          <w:iCs/>
          <w:sz w:val="20"/>
          <w:szCs w:val="20"/>
          <w:vertAlign w:val="superscript"/>
          <w:lang w:val="fr-CA"/>
        </w:rPr>
        <w:tab/>
      </w:r>
      <w:r w:rsidRPr="005D4D02">
        <w:rPr>
          <w:rFonts w:ascii="Arial" w:hAnsi="Arial" w:cs="Arial"/>
          <w:i/>
          <w:iCs/>
          <w:sz w:val="20"/>
          <w:szCs w:val="20"/>
          <w:vertAlign w:val="superscript"/>
          <w:lang w:val="fr-CA"/>
        </w:rPr>
        <w:tab/>
      </w:r>
      <w:r w:rsidRPr="005D4D02">
        <w:rPr>
          <w:rFonts w:ascii="Arial" w:hAnsi="Arial" w:cs="Arial"/>
          <w:i/>
          <w:iCs/>
          <w:sz w:val="20"/>
          <w:szCs w:val="20"/>
          <w:lang w:val="fr-CA"/>
        </w:rPr>
        <w:t>P</w:t>
      </w:r>
      <w:r>
        <w:rPr>
          <w:rFonts w:ascii="Arial" w:hAnsi="Arial" w:cs="Arial"/>
          <w:i/>
          <w:iCs/>
          <w:sz w:val="20"/>
          <w:szCs w:val="20"/>
          <w:lang w:val="fr-CA"/>
        </w:rPr>
        <w:t>êches et Océans</w:t>
      </w:r>
      <w:r w:rsidRPr="005D4D02">
        <w:rPr>
          <w:rFonts w:ascii="Arial" w:hAnsi="Arial" w:cs="Arial"/>
          <w:i/>
          <w:iCs/>
          <w:sz w:val="20"/>
          <w:szCs w:val="20"/>
          <w:lang w:val="fr-CA"/>
        </w:rPr>
        <w:t xml:space="preserve"> Canada, 343 </w:t>
      </w:r>
      <w:r>
        <w:rPr>
          <w:rFonts w:ascii="Arial" w:hAnsi="Arial" w:cs="Arial"/>
          <w:i/>
          <w:iCs/>
          <w:sz w:val="20"/>
          <w:szCs w:val="20"/>
          <w:lang w:val="fr-CA"/>
        </w:rPr>
        <w:t xml:space="preserve">Avenue </w:t>
      </w:r>
      <w:r w:rsidRPr="005D4D02">
        <w:rPr>
          <w:rFonts w:ascii="Arial" w:hAnsi="Arial" w:cs="Arial"/>
          <w:i/>
          <w:iCs/>
          <w:sz w:val="20"/>
          <w:szCs w:val="20"/>
          <w:lang w:val="fr-CA"/>
        </w:rPr>
        <w:t>Universit</w:t>
      </w:r>
      <w:r>
        <w:rPr>
          <w:rFonts w:ascii="Arial" w:hAnsi="Arial" w:cs="Arial"/>
          <w:i/>
          <w:iCs/>
          <w:sz w:val="20"/>
          <w:szCs w:val="20"/>
          <w:lang w:val="fr-CA"/>
        </w:rPr>
        <w:t>é</w:t>
      </w:r>
      <w:r w:rsidRPr="005D4D02">
        <w:rPr>
          <w:rFonts w:ascii="Arial" w:hAnsi="Arial" w:cs="Arial"/>
          <w:i/>
          <w:iCs/>
          <w:sz w:val="20"/>
          <w:szCs w:val="20"/>
          <w:lang w:val="fr-CA"/>
        </w:rPr>
        <w:t>., Moncton, N</w:t>
      </w:r>
      <w:ins w:id="7" w:author="Sonier, Remi (DFO/MPO)" w:date="2025-03-04T10:49:00Z">
        <w:r w:rsidR="006075C2">
          <w:rPr>
            <w:rFonts w:ascii="Arial" w:hAnsi="Arial" w:cs="Arial"/>
            <w:i/>
            <w:iCs/>
            <w:sz w:val="20"/>
            <w:szCs w:val="20"/>
            <w:lang w:val="fr-CA"/>
          </w:rPr>
          <w:t>.-</w:t>
        </w:r>
      </w:ins>
      <w:r w:rsidRPr="005D4D02">
        <w:rPr>
          <w:rFonts w:ascii="Arial" w:hAnsi="Arial" w:cs="Arial"/>
          <w:i/>
          <w:iCs/>
          <w:sz w:val="20"/>
          <w:szCs w:val="20"/>
          <w:lang w:val="fr-CA"/>
        </w:rPr>
        <w:t>B</w:t>
      </w:r>
      <w:ins w:id="8" w:author="Sonier, Remi (DFO/MPO)" w:date="2025-03-04T10:49:00Z">
        <w:r w:rsidR="006075C2">
          <w:rPr>
            <w:rFonts w:ascii="Arial" w:hAnsi="Arial" w:cs="Arial"/>
            <w:i/>
            <w:iCs/>
            <w:sz w:val="20"/>
            <w:szCs w:val="20"/>
            <w:lang w:val="fr-CA"/>
          </w:rPr>
          <w:t>.</w:t>
        </w:r>
      </w:ins>
      <w:r w:rsidRPr="005D4D02">
        <w:rPr>
          <w:rFonts w:ascii="Arial" w:hAnsi="Arial" w:cs="Arial"/>
          <w:i/>
          <w:iCs/>
          <w:sz w:val="20"/>
          <w:szCs w:val="20"/>
          <w:lang w:val="fr-CA"/>
        </w:rPr>
        <w:t xml:space="preserve"> E1C 9B6, Canada</w:t>
      </w:r>
    </w:p>
    <w:p w14:paraId="4FB4F400" w14:textId="77777777" w:rsidR="00767277" w:rsidRPr="001E484E" w:rsidRDefault="00767277" w:rsidP="00767277">
      <w:pPr>
        <w:tabs>
          <w:tab w:val="left" w:pos="180"/>
        </w:tabs>
        <w:ind w:left="180" w:hanging="180"/>
        <w:rPr>
          <w:rFonts w:ascii="Arial" w:hAnsi="Arial" w:cs="Arial"/>
          <w:i/>
          <w:iCs/>
          <w:sz w:val="20"/>
          <w:szCs w:val="20"/>
        </w:rPr>
      </w:pPr>
      <w:r w:rsidRPr="001E484E">
        <w:rPr>
          <w:rFonts w:ascii="Arial" w:hAnsi="Arial" w:cs="Arial"/>
          <w:i/>
          <w:iCs/>
          <w:sz w:val="20"/>
          <w:szCs w:val="20"/>
          <w:vertAlign w:val="superscript"/>
        </w:rPr>
        <w:t xml:space="preserve">2 </w:t>
      </w:r>
      <w:r w:rsidRPr="001E484E">
        <w:rPr>
          <w:rFonts w:ascii="Arial" w:hAnsi="Arial" w:cs="Arial"/>
          <w:i/>
          <w:iCs/>
          <w:sz w:val="20"/>
          <w:szCs w:val="20"/>
          <w:vertAlign w:val="superscript"/>
        </w:rPr>
        <w:tab/>
      </w:r>
      <w:r w:rsidRPr="001E484E">
        <w:rPr>
          <w:rFonts w:ascii="Arial" w:hAnsi="Arial" w:cs="Arial"/>
          <w:i/>
          <w:iCs/>
          <w:sz w:val="20"/>
          <w:szCs w:val="20"/>
        </w:rPr>
        <w:t>Department of Biological Sciences, University of New Brunswick, 100 Tucker Park Rd., Saint John, NB E2L 4L5, Canada</w:t>
      </w:r>
    </w:p>
    <w:p w14:paraId="6C0185EE" w14:textId="77777777" w:rsidR="00767277" w:rsidRPr="001E484E" w:rsidRDefault="00767277" w:rsidP="00767277">
      <w:pPr>
        <w:suppressLineNumbers/>
        <w:rPr>
          <w:rFonts w:ascii="Arial" w:hAnsi="Arial" w:cs="Arial"/>
          <w:b/>
          <w:bCs/>
          <w:sz w:val="20"/>
          <w:szCs w:val="20"/>
        </w:rPr>
      </w:pPr>
    </w:p>
    <w:p w14:paraId="117BE4D0" w14:textId="77777777" w:rsidR="00767277" w:rsidRPr="00383318" w:rsidRDefault="00767277" w:rsidP="00767277">
      <w:pPr>
        <w:spacing w:after="0" w:line="240" w:lineRule="auto"/>
        <w:rPr>
          <w:rFonts w:ascii="Arial" w:hAnsi="Arial" w:cs="Arial"/>
          <w:sz w:val="20"/>
          <w:szCs w:val="20"/>
          <w:lang w:val="fr-FR"/>
        </w:rPr>
      </w:pPr>
      <w:r w:rsidRPr="00383318">
        <w:rPr>
          <w:rFonts w:ascii="Arial" w:hAnsi="Arial" w:cs="Arial"/>
          <w:b/>
          <w:bCs/>
          <w:sz w:val="20"/>
          <w:szCs w:val="20"/>
          <w:lang w:val="fr-FR"/>
        </w:rPr>
        <w:t xml:space="preserve">Correspondance: </w:t>
      </w:r>
      <w:r w:rsidRPr="00383318">
        <w:rPr>
          <w:rFonts w:ascii="Arial" w:hAnsi="Arial" w:cs="Arial"/>
          <w:b/>
          <w:bCs/>
          <w:sz w:val="20"/>
          <w:szCs w:val="20"/>
          <w:lang w:val="fr-FR"/>
        </w:rPr>
        <w:tab/>
      </w:r>
      <w:r w:rsidRPr="00383318">
        <w:rPr>
          <w:rFonts w:ascii="Arial" w:hAnsi="Arial" w:cs="Arial"/>
          <w:sz w:val="20"/>
          <w:szCs w:val="20"/>
          <w:lang w:val="fr-FR"/>
        </w:rPr>
        <w:t>Jeff C. Clements, PhD</w:t>
      </w:r>
    </w:p>
    <w:p w14:paraId="5905C206" w14:textId="77777777" w:rsidR="00767277" w:rsidRPr="005D4D02" w:rsidRDefault="00767277" w:rsidP="00767277">
      <w:pPr>
        <w:spacing w:after="0" w:line="240" w:lineRule="auto"/>
        <w:rPr>
          <w:rFonts w:ascii="Arial" w:hAnsi="Arial" w:cs="Arial"/>
          <w:sz w:val="20"/>
          <w:szCs w:val="20"/>
          <w:lang w:val="fr-CA"/>
        </w:rPr>
      </w:pPr>
      <w:r w:rsidRPr="00383318">
        <w:rPr>
          <w:rFonts w:ascii="Arial" w:hAnsi="Arial" w:cs="Arial"/>
          <w:sz w:val="20"/>
          <w:szCs w:val="20"/>
          <w:lang w:val="fr-FR"/>
        </w:rPr>
        <w:tab/>
      </w:r>
      <w:r w:rsidRPr="00383318">
        <w:rPr>
          <w:rFonts w:ascii="Arial" w:hAnsi="Arial" w:cs="Arial"/>
          <w:sz w:val="20"/>
          <w:szCs w:val="20"/>
          <w:lang w:val="fr-FR"/>
        </w:rPr>
        <w:tab/>
      </w:r>
      <w:r w:rsidRPr="00383318">
        <w:rPr>
          <w:rFonts w:ascii="Arial" w:hAnsi="Arial" w:cs="Arial"/>
          <w:sz w:val="20"/>
          <w:szCs w:val="20"/>
          <w:lang w:val="fr-FR"/>
        </w:rPr>
        <w:tab/>
      </w:r>
      <w:r w:rsidRPr="005D4D02">
        <w:rPr>
          <w:rFonts w:ascii="Arial" w:hAnsi="Arial" w:cs="Arial"/>
          <w:sz w:val="20"/>
          <w:szCs w:val="20"/>
          <w:lang w:val="fr-CA"/>
        </w:rPr>
        <w:t xml:space="preserve">Pêches et Océans Canada, </w:t>
      </w:r>
      <w:r>
        <w:rPr>
          <w:rFonts w:ascii="Arial" w:hAnsi="Arial" w:cs="Arial"/>
          <w:sz w:val="20"/>
          <w:szCs w:val="20"/>
          <w:lang w:val="fr-CA"/>
        </w:rPr>
        <w:t>Région du Golfe</w:t>
      </w:r>
    </w:p>
    <w:p w14:paraId="4CF13E70" w14:textId="7F61ECEE" w:rsidR="00767277" w:rsidRPr="007B6F37" w:rsidRDefault="00767277" w:rsidP="00767277">
      <w:pPr>
        <w:spacing w:after="0" w:line="240" w:lineRule="auto"/>
        <w:rPr>
          <w:rFonts w:ascii="Arial" w:hAnsi="Arial" w:cs="Arial"/>
          <w:sz w:val="20"/>
          <w:szCs w:val="20"/>
          <w:lang w:val="fr-FR"/>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7B6F37">
        <w:rPr>
          <w:rFonts w:ascii="Arial" w:hAnsi="Arial" w:cs="Arial"/>
          <w:sz w:val="20"/>
          <w:szCs w:val="20"/>
          <w:lang w:val="fr-FR"/>
        </w:rPr>
        <w:t>343 Avenue Université, Moncton, N</w:t>
      </w:r>
      <w:ins w:id="9" w:author="Sonier, Remi (DFO/MPO)" w:date="2025-03-04T10:49:00Z">
        <w:r w:rsidR="006075C2">
          <w:rPr>
            <w:rFonts w:ascii="Arial" w:hAnsi="Arial" w:cs="Arial"/>
            <w:sz w:val="20"/>
            <w:szCs w:val="20"/>
            <w:lang w:val="fr-FR"/>
          </w:rPr>
          <w:t>.-</w:t>
        </w:r>
      </w:ins>
      <w:r w:rsidRPr="007B6F37">
        <w:rPr>
          <w:rFonts w:ascii="Arial" w:hAnsi="Arial" w:cs="Arial"/>
          <w:sz w:val="20"/>
          <w:szCs w:val="20"/>
          <w:lang w:val="fr-FR"/>
        </w:rPr>
        <w:t>B</w:t>
      </w:r>
      <w:ins w:id="10" w:author="Sonier, Remi (DFO/MPO)" w:date="2025-03-04T10:49:00Z">
        <w:r w:rsidR="006075C2">
          <w:rPr>
            <w:rFonts w:ascii="Arial" w:hAnsi="Arial" w:cs="Arial"/>
            <w:sz w:val="20"/>
            <w:szCs w:val="20"/>
            <w:lang w:val="fr-FR"/>
          </w:rPr>
          <w:t>.</w:t>
        </w:r>
      </w:ins>
      <w:r w:rsidRPr="007B6F37">
        <w:rPr>
          <w:rFonts w:ascii="Arial" w:hAnsi="Arial" w:cs="Arial"/>
          <w:sz w:val="20"/>
          <w:szCs w:val="20"/>
          <w:lang w:val="fr-FR"/>
        </w:rPr>
        <w:t xml:space="preserve"> E1C 9B6, Canada</w:t>
      </w:r>
    </w:p>
    <w:p w14:paraId="5DF53BDB" w14:textId="77777777" w:rsidR="00767277" w:rsidRPr="005D4D02" w:rsidRDefault="00767277" w:rsidP="00767277">
      <w:pPr>
        <w:spacing w:after="0" w:line="240" w:lineRule="auto"/>
        <w:rPr>
          <w:rFonts w:ascii="Arial" w:hAnsi="Arial" w:cs="Arial"/>
          <w:sz w:val="20"/>
          <w:szCs w:val="20"/>
          <w:lang w:val="fr-CA"/>
        </w:rPr>
      </w:pPr>
      <w:r w:rsidRPr="007B6F37">
        <w:rPr>
          <w:rFonts w:ascii="Arial" w:hAnsi="Arial" w:cs="Arial"/>
          <w:sz w:val="20"/>
          <w:szCs w:val="20"/>
          <w:lang w:val="fr-FR"/>
        </w:rPr>
        <w:tab/>
      </w:r>
      <w:r w:rsidRPr="007B6F37">
        <w:rPr>
          <w:rFonts w:ascii="Arial" w:hAnsi="Arial" w:cs="Arial"/>
          <w:sz w:val="20"/>
          <w:szCs w:val="20"/>
          <w:lang w:val="fr-FR"/>
        </w:rPr>
        <w:tab/>
      </w:r>
      <w:r w:rsidRPr="007B6F37">
        <w:rPr>
          <w:rFonts w:ascii="Arial" w:hAnsi="Arial" w:cs="Arial"/>
          <w:sz w:val="20"/>
          <w:szCs w:val="20"/>
          <w:lang w:val="fr-FR"/>
        </w:rPr>
        <w:tab/>
      </w:r>
      <w:r>
        <w:rPr>
          <w:rFonts w:ascii="Arial" w:hAnsi="Arial" w:cs="Arial"/>
          <w:sz w:val="20"/>
          <w:szCs w:val="20"/>
          <w:lang w:val="fr-FR"/>
        </w:rPr>
        <w:t>Courriel</w:t>
      </w:r>
      <w:r w:rsidRPr="005D4D02">
        <w:rPr>
          <w:rFonts w:ascii="Arial" w:hAnsi="Arial" w:cs="Arial"/>
          <w:sz w:val="20"/>
          <w:szCs w:val="20"/>
          <w:lang w:val="fr-CA"/>
        </w:rPr>
        <w:t xml:space="preserve">: </w:t>
      </w:r>
      <w:r w:rsidR="00000000">
        <w:fldChar w:fldCharType="begin"/>
      </w:r>
      <w:r w:rsidR="00000000" w:rsidRPr="006075C2">
        <w:rPr>
          <w:lang w:val="fr-CA"/>
          <w:rPrChange w:id="11" w:author="Sonier, Remi (DFO/MPO)" w:date="2025-03-04T10:49:00Z">
            <w:rPr/>
          </w:rPrChange>
        </w:rPr>
        <w:instrText>HYPERLINK "mailto:jeffery.clements@dfo-mpo.gc.ca"</w:instrText>
      </w:r>
      <w:r w:rsidR="00000000">
        <w:fldChar w:fldCharType="separate"/>
      </w:r>
      <w:r w:rsidRPr="005D4D02">
        <w:rPr>
          <w:rStyle w:val="Hyperlink"/>
          <w:rFonts w:ascii="Arial" w:hAnsi="Arial" w:cs="Arial"/>
          <w:sz w:val="20"/>
          <w:szCs w:val="20"/>
          <w:lang w:val="fr-CA"/>
        </w:rPr>
        <w:t>jeffery.clements@dfo-mpo.gc.ca</w:t>
      </w:r>
      <w:r w:rsidR="00000000">
        <w:rPr>
          <w:rStyle w:val="Hyperlink"/>
          <w:rFonts w:ascii="Arial" w:hAnsi="Arial" w:cs="Arial"/>
          <w:sz w:val="20"/>
          <w:szCs w:val="20"/>
          <w:lang w:val="fr-CA"/>
        </w:rPr>
        <w:fldChar w:fldCharType="end"/>
      </w:r>
      <w:r w:rsidRPr="005D4D02">
        <w:rPr>
          <w:rFonts w:ascii="Arial" w:hAnsi="Arial" w:cs="Arial"/>
          <w:sz w:val="20"/>
          <w:szCs w:val="20"/>
          <w:lang w:val="fr-CA"/>
        </w:rPr>
        <w:t xml:space="preserve"> </w:t>
      </w:r>
    </w:p>
    <w:p w14:paraId="2406335A" w14:textId="77777777" w:rsidR="00767277" w:rsidRPr="001E484E" w:rsidRDefault="00767277" w:rsidP="00767277">
      <w:pPr>
        <w:spacing w:after="0" w:line="240" w:lineRule="auto"/>
        <w:rPr>
          <w:rFonts w:ascii="Arial" w:hAnsi="Arial" w:cs="Arial"/>
          <w:sz w:val="20"/>
          <w:szCs w:val="20"/>
        </w:rPr>
      </w:pPr>
      <w:r w:rsidRPr="005D4D02">
        <w:rPr>
          <w:rFonts w:ascii="Arial" w:hAnsi="Arial" w:cs="Arial"/>
          <w:sz w:val="20"/>
          <w:szCs w:val="20"/>
          <w:lang w:val="fr-CA"/>
        </w:rPr>
        <w:tab/>
      </w:r>
      <w:r w:rsidRPr="005D4D02">
        <w:rPr>
          <w:rFonts w:ascii="Arial" w:hAnsi="Arial" w:cs="Arial"/>
          <w:sz w:val="20"/>
          <w:szCs w:val="20"/>
          <w:lang w:val="fr-CA"/>
        </w:rPr>
        <w:tab/>
      </w:r>
      <w:r w:rsidRPr="005D4D02">
        <w:rPr>
          <w:rFonts w:ascii="Arial" w:hAnsi="Arial" w:cs="Arial"/>
          <w:sz w:val="20"/>
          <w:szCs w:val="20"/>
          <w:lang w:val="fr-CA"/>
        </w:rPr>
        <w:tab/>
      </w:r>
      <w:r w:rsidRPr="001E484E">
        <w:rPr>
          <w:rFonts w:ascii="Arial" w:hAnsi="Arial" w:cs="Arial"/>
          <w:sz w:val="20"/>
          <w:szCs w:val="20"/>
        </w:rPr>
        <w:t>Tel: +1 (506) 866-6655</w:t>
      </w:r>
    </w:p>
    <w:p w14:paraId="1CECC1AA" w14:textId="77777777" w:rsidR="00767277" w:rsidRPr="001E484E" w:rsidRDefault="00767277" w:rsidP="00767277">
      <w:pPr>
        <w:spacing w:after="0" w:line="240" w:lineRule="auto"/>
        <w:ind w:left="1440" w:firstLine="720"/>
        <w:rPr>
          <w:rFonts w:ascii="Arial" w:hAnsi="Arial" w:cs="Arial"/>
          <w:sz w:val="20"/>
          <w:szCs w:val="20"/>
        </w:rPr>
      </w:pPr>
      <w:r w:rsidRPr="001E484E">
        <w:rPr>
          <w:rFonts w:ascii="Arial" w:hAnsi="Arial" w:cs="Arial"/>
          <w:sz w:val="20"/>
          <w:szCs w:val="20"/>
        </w:rPr>
        <w:t xml:space="preserve">ORCID: </w:t>
      </w:r>
      <w:hyperlink r:id="rId18" w:history="1">
        <w:r w:rsidRPr="001E484E">
          <w:rPr>
            <w:rStyle w:val="Hyperlink"/>
            <w:rFonts w:ascii="Arial" w:hAnsi="Arial" w:cs="Arial"/>
            <w:sz w:val="20"/>
            <w:szCs w:val="20"/>
          </w:rPr>
          <w:t>https://orcid.org/0000-0001-5140-5751</w:t>
        </w:r>
      </w:hyperlink>
    </w:p>
    <w:p w14:paraId="41CE528D" w14:textId="77777777" w:rsidR="00767277" w:rsidRDefault="00767277" w:rsidP="00767277">
      <w:r>
        <w:br w:type="page"/>
      </w:r>
    </w:p>
    <w:p w14:paraId="2341C31E"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61AA2FEA" wp14:editId="58FD1107">
            <wp:extent cx="5943600" cy="2990850"/>
            <wp:effectExtent l="0" t="0" r="0" b="0"/>
            <wp:docPr id="1286475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CE70BD9" w14:textId="77777777" w:rsidR="00767277" w:rsidRPr="00383318" w:rsidRDefault="00767277" w:rsidP="00767277">
      <w:pPr>
        <w:rPr>
          <w:rFonts w:ascii="Arial" w:hAnsi="Arial" w:cs="Arial"/>
          <w:lang w:val="fr-FR"/>
        </w:rPr>
      </w:pPr>
      <w:r w:rsidRPr="00383318">
        <w:rPr>
          <w:rFonts w:ascii="Arial" w:hAnsi="Arial" w:cs="Arial"/>
          <w:b/>
          <w:bCs/>
          <w:sz w:val="20"/>
          <w:szCs w:val="20"/>
          <w:lang w:val="fr-FR"/>
        </w:rPr>
        <w:t xml:space="preserve">Figure S1. </w:t>
      </w:r>
      <w:r w:rsidRPr="00383318">
        <w:rPr>
          <w:rFonts w:ascii="Arial" w:hAnsi="Arial" w:cs="Arial"/>
          <w:sz w:val="20"/>
          <w:szCs w:val="20"/>
          <w:lang w:val="fr-FR"/>
        </w:rPr>
        <w:t>Prises moyennes de crabes par unité d'effort au site de surveillance « Loggiecroft » dans le cadre du programme de surveillance des crabes de Kouchibouguac de 2019 à 2024. Les zones ombrées dans les panneaux supérieurs indiquent le moment et la durée de chacune des expériences en mésocosme de trois jours menées en 2024 (notez que les dates des essais de mai ne sont pas saisies par le programme de surveillance). Chaque point représente une moyenne de 1 à 4 pièges au cours d'une année (n = 4, 4, 1, 2, 2, 2 séquentiellement de 2019 à 2024). Notez que les dates du programme de surveillance des crabes n'ont pas pris en compte les jours de notre expérience de mai.</w:t>
      </w:r>
      <w:r w:rsidRPr="00383318">
        <w:rPr>
          <w:rFonts w:ascii="Arial" w:hAnsi="Arial" w:cs="Arial"/>
          <w:lang w:val="fr-FR"/>
        </w:rPr>
        <w:br w:type="page"/>
      </w:r>
    </w:p>
    <w:p w14:paraId="36BE5548" w14:textId="77777777" w:rsidR="00767277" w:rsidRDefault="00767277" w:rsidP="00767277">
      <w:pPr>
        <w:jc w:val="both"/>
        <w:rPr>
          <w:rFonts w:ascii="Arial" w:hAnsi="Arial" w:cs="Arial"/>
          <w:b/>
          <w:bCs/>
        </w:rPr>
      </w:pPr>
      <w:r>
        <w:rPr>
          <w:rFonts w:ascii="Arial" w:hAnsi="Arial" w:cs="Arial"/>
          <w:b/>
          <w:bCs/>
          <w:noProof/>
        </w:rPr>
        <w:lastRenderedPageBreak/>
        <w:drawing>
          <wp:inline distT="0" distB="0" distL="0" distR="0" wp14:anchorId="7F831E65" wp14:editId="6431F543">
            <wp:extent cx="5952140" cy="3562350"/>
            <wp:effectExtent l="0" t="0" r="0" b="0"/>
            <wp:docPr id="474860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56387" cy="3564892"/>
                    </a:xfrm>
                    <a:prstGeom prst="rect">
                      <a:avLst/>
                    </a:prstGeom>
                    <a:noFill/>
                    <a:ln>
                      <a:noFill/>
                    </a:ln>
                  </pic:spPr>
                </pic:pic>
              </a:graphicData>
            </a:graphic>
          </wp:inline>
        </w:drawing>
      </w:r>
    </w:p>
    <w:p w14:paraId="3EDA6FA4" w14:textId="015E5F13" w:rsidR="00767277" w:rsidRPr="00383318" w:rsidRDefault="00767277" w:rsidP="00767277">
      <w:pPr>
        <w:rPr>
          <w:rFonts w:ascii="Arial" w:hAnsi="Arial" w:cs="Arial"/>
          <w:sz w:val="20"/>
          <w:szCs w:val="20"/>
          <w:lang w:val="fr-FR"/>
        </w:rPr>
      </w:pPr>
      <w:r w:rsidRPr="00383318">
        <w:rPr>
          <w:rFonts w:ascii="Arial" w:hAnsi="Arial" w:cs="Arial"/>
          <w:b/>
          <w:bCs/>
          <w:sz w:val="20"/>
          <w:szCs w:val="20"/>
          <w:lang w:val="fr-FR"/>
        </w:rPr>
        <w:t xml:space="preserve">Figure S2. </w:t>
      </w:r>
      <w:r w:rsidRPr="00383318">
        <w:rPr>
          <w:rFonts w:ascii="Arial" w:hAnsi="Arial" w:cs="Arial"/>
          <w:sz w:val="20"/>
          <w:szCs w:val="20"/>
          <w:lang w:val="fr-FR"/>
        </w:rPr>
        <w:t xml:space="preserve">Proportion de myes sublégales remises à l'eau en fonction de la date julienne pour deux expériences distinctes menées en 2021 (gris) et 2024 (rouge) au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 xml:space="preserve">ational Kouchibouguac. Les données pour 2021 sont des données inédites provenant d'expériences détaillées dans Ledoux et al. (2023; </w:t>
      </w:r>
      <w:r w:rsidR="00000000">
        <w:fldChar w:fldCharType="begin"/>
      </w:r>
      <w:r w:rsidR="00000000" w:rsidRPr="006075C2">
        <w:rPr>
          <w:lang w:val="fr-CA"/>
          <w:rPrChange w:id="12" w:author="Sonier, Remi (DFO/MPO)" w:date="2025-03-04T10:49:00Z">
            <w:rPr/>
          </w:rPrChange>
        </w:rPr>
        <w:instrText>HYPERLINK "https://doi.org/10.1016/j.jembe.2023.151916"</w:instrText>
      </w:r>
      <w:r w:rsidR="00000000">
        <w:fldChar w:fldCharType="separate"/>
      </w:r>
      <w:r w:rsidRPr="00C87209">
        <w:rPr>
          <w:rStyle w:val="Hyperlink"/>
          <w:rFonts w:ascii="Arial" w:hAnsi="Arial" w:cs="Arial"/>
          <w:sz w:val="20"/>
          <w:szCs w:val="20"/>
          <w:lang w:val="fr-FR"/>
        </w:rPr>
        <w:t>https://doi.org/10.1016/j.jembe.2023.151916</w:t>
      </w:r>
      <w:r w:rsidR="00000000">
        <w:rPr>
          <w:rStyle w:val="Hyperlink"/>
          <w:rFonts w:ascii="Arial" w:hAnsi="Arial" w:cs="Arial"/>
          <w:sz w:val="20"/>
          <w:szCs w:val="20"/>
          <w:lang w:val="fr-FR"/>
        </w:rPr>
        <w:fldChar w:fldCharType="end"/>
      </w:r>
      <w:r w:rsidRPr="00383318">
        <w:rPr>
          <w:rFonts w:ascii="Arial" w:hAnsi="Arial" w:cs="Arial"/>
          <w:sz w:val="20"/>
          <w:szCs w:val="20"/>
          <w:lang w:val="fr-FR"/>
        </w:rPr>
        <w:t>).</w:t>
      </w:r>
      <w:r>
        <w:rPr>
          <w:rFonts w:ascii="Arial" w:hAnsi="Arial" w:cs="Arial"/>
          <w:sz w:val="20"/>
          <w:szCs w:val="20"/>
          <w:lang w:val="fr-FR"/>
        </w:rPr>
        <w:t xml:space="preserve"> </w:t>
      </w:r>
      <w:r w:rsidRPr="00383318">
        <w:rPr>
          <w:rFonts w:ascii="Arial" w:hAnsi="Arial" w:cs="Arial"/>
          <w:sz w:val="20"/>
          <w:szCs w:val="20"/>
          <w:lang w:val="fr-FR"/>
        </w:rPr>
        <w:t xml:space="preserve">Les données de 2024 ont été recueillies dans le cadre de la présente étude. Les </w:t>
      </w:r>
      <w:del w:id="13" w:author="Sonier, Remi (DFO/MPO)" w:date="2025-03-04T10:53:00Z">
        <w:r w:rsidRPr="00383318" w:rsidDel="006075C2">
          <w:rPr>
            <w:rFonts w:ascii="Arial" w:hAnsi="Arial" w:cs="Arial"/>
            <w:sz w:val="20"/>
            <w:szCs w:val="20"/>
            <w:lang w:val="fr-FR"/>
          </w:rPr>
          <w:delText xml:space="preserve">sentiers </w:delText>
        </w:r>
      </w:del>
      <w:ins w:id="14" w:author="Sonier, Remi (DFO/MPO)" w:date="2025-03-04T10:53:00Z">
        <w:r w:rsidR="006075C2">
          <w:rPr>
            <w:rFonts w:ascii="Arial" w:hAnsi="Arial" w:cs="Arial"/>
            <w:sz w:val="20"/>
            <w:szCs w:val="20"/>
            <w:lang w:val="fr-FR"/>
          </w:rPr>
          <w:t>essais</w:t>
        </w:r>
        <w:r w:rsidR="006075C2" w:rsidRPr="00383318">
          <w:rPr>
            <w:rFonts w:ascii="Arial" w:hAnsi="Arial" w:cs="Arial"/>
            <w:sz w:val="20"/>
            <w:szCs w:val="20"/>
            <w:lang w:val="fr-FR"/>
          </w:rPr>
          <w:t xml:space="preserve"> </w:t>
        </w:r>
      </w:ins>
      <w:r w:rsidRPr="00383318">
        <w:rPr>
          <w:rFonts w:ascii="Arial" w:hAnsi="Arial" w:cs="Arial"/>
          <w:sz w:val="20"/>
          <w:szCs w:val="20"/>
          <w:lang w:val="fr-FR"/>
        </w:rPr>
        <w:t xml:space="preserve">expérimentaux menés en juin pour chacune des deux années sont mis en évidence par la zone ombrée en gris. Les événements de stress environnemental aigu saisis par les deux expériences sont également indiqués (c.-à-d. canicule et faible salinité) ; l'événement de faible salinité en 2021 a été provoqué par de fortes précipitations. Les lignes </w:t>
      </w:r>
      <w:del w:id="15" w:author="Sonier, Remi (DFO/MPO)" w:date="2025-03-04T10:53:00Z">
        <w:r w:rsidRPr="00383318" w:rsidDel="006075C2">
          <w:rPr>
            <w:rFonts w:ascii="Arial" w:hAnsi="Arial" w:cs="Arial"/>
            <w:sz w:val="20"/>
            <w:szCs w:val="20"/>
            <w:lang w:val="fr-FR"/>
          </w:rPr>
          <w:delText xml:space="preserve">en </w:delText>
        </w:r>
      </w:del>
      <w:r w:rsidRPr="00383318">
        <w:rPr>
          <w:rFonts w:ascii="Arial" w:hAnsi="Arial" w:cs="Arial"/>
          <w:sz w:val="20"/>
          <w:szCs w:val="20"/>
          <w:lang w:val="fr-FR"/>
        </w:rPr>
        <w:t>pointillé</w:t>
      </w:r>
      <w:ins w:id="16" w:author="Sonier, Remi (DFO/MPO)" w:date="2025-03-04T10:53:00Z">
        <w:r w:rsidR="006075C2">
          <w:rPr>
            <w:rFonts w:ascii="Arial" w:hAnsi="Arial" w:cs="Arial"/>
            <w:sz w:val="20"/>
            <w:szCs w:val="20"/>
            <w:lang w:val="fr-FR"/>
          </w:rPr>
          <w:t>es</w:t>
        </w:r>
      </w:ins>
      <w:r w:rsidRPr="00383318">
        <w:rPr>
          <w:rFonts w:ascii="Arial" w:hAnsi="Arial" w:cs="Arial"/>
          <w:sz w:val="20"/>
          <w:szCs w:val="20"/>
          <w:lang w:val="fr-FR"/>
        </w:rPr>
        <w:t xml:space="preserve"> représentent les courbes d'ajustement de Loess pour chaque année (pas de 0,5). Les points de données pour 2021 sont la moyenne ± l'erreur type des proportions de fouissement pour chaque essai expérimental calculé à partir de n = 3 myes dans chacun des n = 12 seaux sur n = 4 sites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ational Kouchibouguac (il est à noter que certains seaux ont été exclus en 2021 parce que le fouissement n'a pu être déterminé ; voir</w:t>
      </w:r>
      <w:r w:rsidRPr="00383318">
        <w:rPr>
          <w:rFonts w:ascii="Arial" w:hAnsi="Arial" w:cs="Arial"/>
          <w:b/>
          <w:bCs/>
          <w:sz w:val="20"/>
          <w:szCs w:val="20"/>
          <w:lang w:val="fr-FR"/>
        </w:rPr>
        <w:t xml:space="preserve"> S7 Data </w:t>
      </w:r>
      <w:r w:rsidRPr="00383318">
        <w:rPr>
          <w:rFonts w:ascii="Arial" w:hAnsi="Arial" w:cs="Arial"/>
          <w:sz w:val="20"/>
          <w:szCs w:val="20"/>
          <w:lang w:val="fr-FR"/>
        </w:rPr>
        <w:t xml:space="preserve">pour les données brutes et Ledoux et al. 2021 pour plus d'explications sur les omissions de données). Les points de données pour 2024 sont la moyenne ± l'erreur-type des proportions d'enfouissement pour chaque essai expérimental calculé à partir de n = 5 myes dans chacun des n = 15 godets à n = 1 site dans le </w:t>
      </w:r>
      <w:r>
        <w:rPr>
          <w:rFonts w:ascii="Arial" w:hAnsi="Arial" w:cs="Arial"/>
          <w:sz w:val="20"/>
          <w:szCs w:val="20"/>
          <w:lang w:val="fr-FR"/>
        </w:rPr>
        <w:t>P</w:t>
      </w:r>
      <w:r w:rsidRPr="00383318">
        <w:rPr>
          <w:rFonts w:ascii="Arial" w:hAnsi="Arial" w:cs="Arial"/>
          <w:sz w:val="20"/>
          <w:szCs w:val="20"/>
          <w:lang w:val="fr-FR"/>
        </w:rPr>
        <w:t xml:space="preserve">arc </w:t>
      </w:r>
      <w:r>
        <w:rPr>
          <w:rFonts w:ascii="Arial" w:hAnsi="Arial" w:cs="Arial"/>
          <w:sz w:val="20"/>
          <w:szCs w:val="20"/>
          <w:lang w:val="fr-FR"/>
        </w:rPr>
        <w:t>N</w:t>
      </w:r>
      <w:r w:rsidRPr="00383318">
        <w:rPr>
          <w:rFonts w:ascii="Arial" w:hAnsi="Arial" w:cs="Arial"/>
          <w:sz w:val="20"/>
          <w:szCs w:val="20"/>
          <w:lang w:val="fr-FR"/>
        </w:rPr>
        <w:t>ational Kouchibouguac (aucune omission de données).</w:t>
      </w:r>
      <w:r w:rsidRPr="00383318">
        <w:rPr>
          <w:rFonts w:ascii="Arial" w:hAnsi="Arial" w:cs="Arial"/>
          <w:b/>
          <w:bCs/>
          <w:sz w:val="20"/>
          <w:szCs w:val="20"/>
          <w:lang w:val="fr-FR"/>
        </w:rPr>
        <w:t xml:space="preserve"> </w:t>
      </w:r>
      <w:r w:rsidRPr="00383318">
        <w:rPr>
          <w:rFonts w:ascii="Arial" w:hAnsi="Arial" w:cs="Arial"/>
          <w:sz w:val="20"/>
          <w:szCs w:val="20"/>
          <w:lang w:val="fr-FR"/>
        </w:rPr>
        <w:br w:type="page"/>
      </w:r>
    </w:p>
    <w:p w14:paraId="5CF9C12A" w14:textId="77777777" w:rsidR="00767277" w:rsidRDefault="00767277" w:rsidP="00767277">
      <w:pPr>
        <w:jc w:val="both"/>
        <w:rPr>
          <w:rFonts w:ascii="Arial" w:hAnsi="Arial" w:cs="Arial"/>
          <w:b/>
          <w:bCs/>
        </w:rPr>
      </w:pPr>
      <w:commentRangeStart w:id="17"/>
      <w:r>
        <w:rPr>
          <w:rFonts w:ascii="Arial" w:hAnsi="Arial" w:cs="Arial"/>
          <w:b/>
          <w:bCs/>
          <w:noProof/>
        </w:rPr>
        <w:lastRenderedPageBreak/>
        <w:drawing>
          <wp:inline distT="0" distB="0" distL="0" distR="0" wp14:anchorId="6B9AECD2" wp14:editId="6CF2E902">
            <wp:extent cx="5762625" cy="6838950"/>
            <wp:effectExtent l="0" t="0" r="9525" b="0"/>
            <wp:docPr id="2055195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762625" cy="6838950"/>
                    </a:xfrm>
                    <a:prstGeom prst="rect">
                      <a:avLst/>
                    </a:prstGeom>
                    <a:noFill/>
                    <a:ln>
                      <a:noFill/>
                    </a:ln>
                  </pic:spPr>
                </pic:pic>
              </a:graphicData>
            </a:graphic>
          </wp:inline>
        </w:drawing>
      </w:r>
      <w:commentRangeEnd w:id="17"/>
      <w:r w:rsidR="006075C2">
        <w:rPr>
          <w:rStyle w:val="CommentReference"/>
        </w:rPr>
        <w:commentReference w:id="17"/>
      </w:r>
    </w:p>
    <w:p w14:paraId="7474593F" w14:textId="636060FE" w:rsidR="00767277" w:rsidRPr="00767277" w:rsidRDefault="00767277" w:rsidP="00767277">
      <w:pPr>
        <w:spacing w:after="0"/>
        <w:jc w:val="both"/>
        <w:rPr>
          <w:rFonts w:ascii="Arial" w:hAnsi="Arial" w:cs="Arial"/>
          <w:b/>
          <w:bCs/>
          <w:sz w:val="20"/>
          <w:szCs w:val="20"/>
          <w:lang w:val="fr-FR"/>
        </w:rPr>
      </w:pPr>
      <w:r w:rsidRPr="00767277">
        <w:rPr>
          <w:rFonts w:ascii="Arial" w:hAnsi="Arial" w:cs="Arial"/>
          <w:b/>
          <w:bCs/>
          <w:sz w:val="20"/>
          <w:szCs w:val="20"/>
          <w:lang w:val="fr-FR"/>
        </w:rPr>
        <w:t xml:space="preserve">Figure S3. </w:t>
      </w:r>
      <w:r w:rsidRPr="00383318">
        <w:rPr>
          <w:rFonts w:ascii="Arial" w:hAnsi="Arial" w:cs="Arial"/>
          <w:sz w:val="20"/>
          <w:szCs w:val="20"/>
          <w:lang w:val="fr-FR"/>
        </w:rPr>
        <w:t>Quantités de précipitations quotidiennes (en mm) pour chacun des cinq mois (</w:t>
      </w:r>
      <w:ins w:id="18" w:author="Sonier, Remi (DFO/MPO)" w:date="2025-03-04T10:56:00Z">
        <w:r w:rsidR="006075C2">
          <w:rPr>
            <w:rFonts w:ascii="Arial" w:hAnsi="Arial" w:cs="Arial"/>
            <w:sz w:val="20"/>
            <w:szCs w:val="20"/>
            <w:lang w:val="fr-FR"/>
          </w:rPr>
          <w:t>m</w:t>
        </w:r>
      </w:ins>
      <w:del w:id="19" w:author="Sonier, Remi (DFO/MPO)" w:date="2025-03-04T10:56:00Z">
        <w:r w:rsidDel="006075C2">
          <w:rPr>
            <w:rFonts w:ascii="Arial" w:hAnsi="Arial" w:cs="Arial"/>
            <w:sz w:val="20"/>
            <w:szCs w:val="20"/>
            <w:lang w:val="fr-FR"/>
          </w:rPr>
          <w:delText>M</w:delText>
        </w:r>
      </w:del>
      <w:r w:rsidRPr="00383318">
        <w:rPr>
          <w:rFonts w:ascii="Arial" w:hAnsi="Arial" w:cs="Arial"/>
          <w:sz w:val="20"/>
          <w:szCs w:val="20"/>
          <w:lang w:val="fr-FR"/>
        </w:rPr>
        <w:t>ai-</w:t>
      </w:r>
      <w:ins w:id="20" w:author="Sonier, Remi (DFO/MPO)" w:date="2025-03-04T10:56:00Z">
        <w:r w:rsidR="006075C2">
          <w:rPr>
            <w:rFonts w:ascii="Arial" w:hAnsi="Arial" w:cs="Arial"/>
            <w:sz w:val="20"/>
            <w:szCs w:val="20"/>
            <w:lang w:val="fr-FR"/>
          </w:rPr>
          <w:t>s</w:t>
        </w:r>
      </w:ins>
      <w:del w:id="21" w:author="Sonier, Remi (DFO/MPO)" w:date="2025-03-04T10:56:00Z">
        <w:r w:rsidDel="006075C2">
          <w:rPr>
            <w:rFonts w:ascii="Arial" w:hAnsi="Arial" w:cs="Arial"/>
            <w:sz w:val="20"/>
            <w:szCs w:val="20"/>
            <w:lang w:val="fr-FR"/>
          </w:rPr>
          <w:delText>S</w:delText>
        </w:r>
      </w:del>
      <w:r>
        <w:rPr>
          <w:rFonts w:ascii="Arial" w:hAnsi="Arial" w:cs="Arial"/>
          <w:sz w:val="20"/>
          <w:szCs w:val="20"/>
          <w:lang w:val="fr-FR"/>
        </w:rPr>
        <w:t>eptembre</w:t>
      </w:r>
      <w:r w:rsidRPr="00383318">
        <w:rPr>
          <w:rFonts w:ascii="Arial" w:hAnsi="Arial" w:cs="Arial"/>
          <w:sz w:val="20"/>
          <w:szCs w:val="20"/>
          <w:lang w:val="fr-FR"/>
        </w:rPr>
        <w:t>) au cours desquels des essais expérimentaux ont été menés. Les points rouges indiquent les trois jours au cours desquels les essais expérimentaux ont eu lieu pour chaque mois. Les données de précipitations ont été obtenues auprès d'Environnement</w:t>
      </w:r>
      <w:ins w:id="22" w:author="Sonier, Remi (DFO/MPO)" w:date="2025-03-04T10:56:00Z">
        <w:r w:rsidR="006075C2">
          <w:rPr>
            <w:rFonts w:ascii="Arial" w:hAnsi="Arial" w:cs="Arial"/>
            <w:sz w:val="20"/>
            <w:szCs w:val="20"/>
            <w:lang w:val="fr-FR"/>
          </w:rPr>
          <w:t xml:space="preserve"> et Changements Climatiques</w:t>
        </w:r>
      </w:ins>
      <w:r w:rsidRPr="00383318">
        <w:rPr>
          <w:rFonts w:ascii="Arial" w:hAnsi="Arial" w:cs="Arial"/>
          <w:sz w:val="20"/>
          <w:szCs w:val="20"/>
          <w:lang w:val="fr-FR"/>
        </w:rPr>
        <w:t xml:space="preserve"> Canada (station météorologique</w:t>
      </w:r>
      <w:del w:id="23" w:author="Sonier, Remi (DFO/MPO)" w:date="2025-03-04T10:56:00Z">
        <w:r w:rsidRPr="00383318" w:rsidDel="006075C2">
          <w:rPr>
            <w:rFonts w:ascii="Arial" w:hAnsi="Arial" w:cs="Arial"/>
            <w:sz w:val="20"/>
            <w:szCs w:val="20"/>
            <w:lang w:val="fr-FR"/>
          </w:rPr>
          <w:delText xml:space="preserve"> </w:delText>
        </w:r>
      </w:del>
      <w:r w:rsidRPr="00383318">
        <w:rPr>
          <w:rFonts w:ascii="Arial" w:hAnsi="Arial" w:cs="Arial"/>
          <w:sz w:val="20"/>
          <w:szCs w:val="20"/>
          <w:lang w:val="fr-FR"/>
        </w:rPr>
        <w:t xml:space="preserve">de Kouchibouguac: </w:t>
      </w:r>
      <w:r w:rsidR="00000000">
        <w:fldChar w:fldCharType="begin"/>
      </w:r>
      <w:r w:rsidR="00000000" w:rsidRPr="006075C2">
        <w:rPr>
          <w:lang w:val="fr-CA"/>
          <w:rPrChange w:id="24" w:author="Sonier, Remi (DFO/MPO)" w:date="2025-03-04T10:49:00Z">
            <w:rPr/>
          </w:rPrChange>
        </w:rPr>
        <w:instrText>HYPERLINK "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w:instrText>
      </w:r>
      <w:r w:rsidR="00000000">
        <w:fldChar w:fldCharType="separate"/>
      </w:r>
      <w:r w:rsidRPr="00383318">
        <w:rPr>
          <w:rStyle w:val="Hyperlink"/>
          <w:rFonts w:ascii="Arial" w:hAnsi="Arial" w:cs="Arial"/>
          <w:sz w:val="20"/>
          <w:szCs w:val="20"/>
          <w:lang w:val="fr-FR"/>
        </w:rPr>
        <w:t xml:space="preserve">https://climate.weather.gc.ca/historical_data/search_historic_data_stations_e.html? </w:t>
      </w:r>
      <w:r w:rsidRPr="00767277">
        <w:rPr>
          <w:rStyle w:val="Hyperlink"/>
          <w:rFonts w:ascii="Arial" w:hAnsi="Arial" w:cs="Arial"/>
          <w:sz w:val="20"/>
          <w:szCs w:val="20"/>
          <w:lang w:val="fr-FR"/>
        </w:rPr>
        <w:t>StationID=26968&amp;Year=2018&amp;Month=3&amp;Day=5&amp;timeframe=1&amp;StartYear=1840&amp;EndYear=2020&amp;type=line&amp;MeasTypeID=dptemp&amp;time=LST&amp;searchType=stnProx&amp;txtRadius=25&amp;optProxType=navLink&amp;txtLatD</w:t>
      </w:r>
      <w:r w:rsidRPr="00767277">
        <w:rPr>
          <w:rStyle w:val="Hyperlink"/>
          <w:rFonts w:ascii="Arial" w:hAnsi="Arial" w:cs="Arial"/>
          <w:sz w:val="20"/>
          <w:szCs w:val="20"/>
          <w:lang w:val="fr-FR"/>
        </w:rPr>
        <w:lastRenderedPageBreak/>
        <w:t>ecDeg=46.783333333333&amp;txtLongDecDeg=65.016666666667&amp;optLimit=specDate&amp;selRowPerPage=25&amp;station=KOUCHIBOUGUAC+CS</w:t>
      </w:r>
      <w:r w:rsidR="00000000">
        <w:rPr>
          <w:rStyle w:val="Hyperlink"/>
          <w:rFonts w:ascii="Arial" w:hAnsi="Arial" w:cs="Arial"/>
          <w:sz w:val="20"/>
          <w:szCs w:val="20"/>
          <w:lang w:val="fr-FR"/>
        </w:rPr>
        <w:fldChar w:fldCharType="end"/>
      </w:r>
    </w:p>
    <w:p w14:paraId="2E90C2CB" w14:textId="77777777" w:rsidR="00767277" w:rsidRDefault="00767277" w:rsidP="00767277">
      <w:pPr>
        <w:rPr>
          <w:rFonts w:ascii="Arial" w:hAnsi="Arial" w:cs="Arial"/>
          <w:b/>
          <w:bCs/>
        </w:rPr>
      </w:pPr>
      <w:commentRangeStart w:id="25"/>
      <w:r>
        <w:rPr>
          <w:rFonts w:ascii="Arial" w:hAnsi="Arial" w:cs="Arial"/>
          <w:b/>
          <w:bCs/>
          <w:noProof/>
        </w:rPr>
        <w:drawing>
          <wp:inline distT="0" distB="0" distL="0" distR="0" wp14:anchorId="0105A4D8" wp14:editId="50919A2E">
            <wp:extent cx="5943600" cy="5943600"/>
            <wp:effectExtent l="0" t="0" r="0" b="0"/>
            <wp:docPr id="10496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commentRangeEnd w:id="25"/>
      <w:r w:rsidR="006075C2">
        <w:rPr>
          <w:rStyle w:val="CommentReference"/>
        </w:rPr>
        <w:commentReference w:id="25"/>
      </w:r>
    </w:p>
    <w:p w14:paraId="028DB7CC" w14:textId="0FE18DF2"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S4. </w:t>
      </w:r>
      <w:r w:rsidRPr="00383318">
        <w:rPr>
          <w:rFonts w:ascii="Arial" w:hAnsi="Arial" w:cs="Arial"/>
          <w:sz w:val="20"/>
          <w:szCs w:val="20"/>
          <w:lang w:val="fr-FR"/>
        </w:rPr>
        <w:t xml:space="preserve">Distribution des tailles (longueur de coquille, mm) des </w:t>
      </w:r>
      <w:del w:id="26" w:author="Sonier, Remi (DFO/MPO)" w:date="2025-03-04T10:57:00Z">
        <w:r w:rsidRPr="00383318" w:rsidDel="006075C2">
          <w:rPr>
            <w:rFonts w:ascii="Arial" w:hAnsi="Arial" w:cs="Arial"/>
            <w:sz w:val="20"/>
            <w:szCs w:val="20"/>
            <w:lang w:val="fr-FR"/>
          </w:rPr>
          <w:delText xml:space="preserve">palourdes </w:delText>
        </w:r>
      </w:del>
      <w:ins w:id="27" w:author="Sonier, Remi (DFO/MPO)" w:date="2025-03-04T10:57:00Z">
        <w:r w:rsidR="006075C2">
          <w:rPr>
            <w:rFonts w:ascii="Arial" w:hAnsi="Arial" w:cs="Arial"/>
            <w:sz w:val="20"/>
            <w:szCs w:val="20"/>
            <w:lang w:val="fr-FR"/>
          </w:rPr>
          <w:t>myes</w:t>
        </w:r>
        <w:r w:rsidR="006075C2" w:rsidRPr="00383318">
          <w:rPr>
            <w:rFonts w:ascii="Arial" w:hAnsi="Arial" w:cs="Arial"/>
            <w:sz w:val="20"/>
            <w:szCs w:val="20"/>
            <w:lang w:val="fr-FR"/>
          </w:rPr>
          <w:t xml:space="preserve"> </w:t>
        </w:r>
      </w:ins>
      <w:r w:rsidRPr="00383318">
        <w:rPr>
          <w:rFonts w:ascii="Arial" w:hAnsi="Arial" w:cs="Arial"/>
          <w:sz w:val="20"/>
          <w:szCs w:val="20"/>
          <w:lang w:val="fr-FR"/>
        </w:rPr>
        <w:t xml:space="preserve">sublégales expérimentales au cours de chaque expérience (n = 150 </w:t>
      </w:r>
      <w:del w:id="28" w:author="Sonier, Remi (DFO/MPO)" w:date="2025-03-04T10:58:00Z">
        <w:r w:rsidRPr="00383318" w:rsidDel="006075C2">
          <w:rPr>
            <w:rFonts w:ascii="Arial" w:hAnsi="Arial" w:cs="Arial"/>
            <w:sz w:val="20"/>
            <w:szCs w:val="20"/>
            <w:lang w:val="fr-FR"/>
          </w:rPr>
          <w:delText xml:space="preserve">palourdes </w:delText>
        </w:r>
      </w:del>
      <w:ins w:id="29" w:author="Sonier, Remi (DFO/MPO)" w:date="2025-03-04T10:58:00Z">
        <w:r w:rsidR="006075C2">
          <w:rPr>
            <w:rFonts w:ascii="Arial" w:hAnsi="Arial" w:cs="Arial"/>
            <w:sz w:val="20"/>
            <w:szCs w:val="20"/>
            <w:lang w:val="fr-FR"/>
          </w:rPr>
          <w:t>mye</w:t>
        </w:r>
        <w:r w:rsidR="006075C2" w:rsidRPr="00383318">
          <w:rPr>
            <w:rFonts w:ascii="Arial" w:hAnsi="Arial" w:cs="Arial"/>
            <w:sz w:val="20"/>
            <w:szCs w:val="20"/>
            <w:lang w:val="fr-FR"/>
          </w:rPr>
          <w:t xml:space="preserve">s </w:t>
        </w:r>
      </w:ins>
      <w:r w:rsidRPr="00383318">
        <w:rPr>
          <w:rFonts w:ascii="Arial" w:hAnsi="Arial" w:cs="Arial"/>
          <w:sz w:val="20"/>
          <w:szCs w:val="20"/>
          <w:lang w:val="fr-FR"/>
        </w:rPr>
        <w:t>par expérience). Les couleurs indiquent un gradient de la température moyenne de l'air la plus basse (gris) à la plus élevée (rouge) pendant la pêche.</w:t>
      </w:r>
    </w:p>
    <w:p w14:paraId="11D0BC9E" w14:textId="77777777" w:rsidR="00767277" w:rsidRPr="00383318" w:rsidRDefault="00767277" w:rsidP="00767277">
      <w:pPr>
        <w:rPr>
          <w:rFonts w:ascii="Arial" w:hAnsi="Arial" w:cs="Arial"/>
          <w:lang w:val="fr-FR"/>
        </w:rPr>
      </w:pPr>
      <w:r w:rsidRPr="00383318">
        <w:rPr>
          <w:rFonts w:ascii="Arial" w:hAnsi="Arial" w:cs="Arial"/>
          <w:lang w:val="fr-FR"/>
        </w:rPr>
        <w:br w:type="page"/>
      </w:r>
    </w:p>
    <w:p w14:paraId="0FE0B306" w14:textId="77777777" w:rsidR="00767277" w:rsidRDefault="00767277" w:rsidP="00767277">
      <w:pPr>
        <w:rPr>
          <w:rFonts w:ascii="Arial" w:hAnsi="Arial" w:cs="Arial"/>
          <w:b/>
          <w:bCs/>
        </w:rPr>
      </w:pPr>
      <w:r>
        <w:rPr>
          <w:rFonts w:ascii="Arial" w:hAnsi="Arial" w:cs="Arial"/>
          <w:noProof/>
        </w:rPr>
        <w:lastRenderedPageBreak/>
        <w:drawing>
          <wp:inline distT="0" distB="0" distL="0" distR="0" wp14:anchorId="7CD4BAE3" wp14:editId="08129C84">
            <wp:extent cx="5943600" cy="4457700"/>
            <wp:effectExtent l="0" t="0" r="0" b="0"/>
            <wp:docPr id="922987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0AB72" w14:textId="57A6C497" w:rsidR="00767277" w:rsidRPr="00383318" w:rsidRDefault="00767277" w:rsidP="00767277">
      <w:pPr>
        <w:jc w:val="both"/>
        <w:rPr>
          <w:rFonts w:ascii="Arial" w:hAnsi="Arial" w:cs="Arial"/>
          <w:sz w:val="20"/>
          <w:szCs w:val="20"/>
          <w:lang w:val="fr-FR"/>
        </w:rPr>
      </w:pPr>
      <w:r w:rsidRPr="00767277">
        <w:rPr>
          <w:rFonts w:ascii="Arial" w:hAnsi="Arial" w:cs="Arial"/>
          <w:b/>
          <w:bCs/>
          <w:sz w:val="20"/>
          <w:szCs w:val="20"/>
          <w:lang w:val="fr-FR"/>
        </w:rPr>
        <w:t xml:space="preserve">Figure S5. </w:t>
      </w:r>
      <w:r w:rsidRPr="00383318">
        <w:rPr>
          <w:rFonts w:ascii="Arial" w:hAnsi="Arial" w:cs="Arial"/>
          <w:sz w:val="20"/>
          <w:szCs w:val="20"/>
          <w:lang w:val="fr-FR"/>
        </w:rPr>
        <w:t xml:space="preserve">Image de la disposition expérimentale pendant l'expérience de mai, montrant les trois niveaux de marée et les différents traitements contre les prédateurs. Toutes les parcelles répliquées ne sont pas visibles sur la photo (réplication réelle : n = 5 parcelles par traitement prédateur × niveau de marée × combinaison d'expériences). Notez également que les couvercles ne sont pas sur les parcelles d'exclusion des prédateurs sur cette photo (photo prise avant que les </w:t>
      </w:r>
      <w:del w:id="30" w:author="Sonier, Remi (DFO/MPO)" w:date="2025-03-04T10:58:00Z">
        <w:r w:rsidRPr="00383318" w:rsidDel="006075C2">
          <w:rPr>
            <w:rFonts w:ascii="Arial" w:hAnsi="Arial" w:cs="Arial"/>
            <w:sz w:val="20"/>
            <w:szCs w:val="20"/>
            <w:lang w:val="fr-FR"/>
          </w:rPr>
          <w:delText xml:space="preserve">palourdes </w:delText>
        </w:r>
      </w:del>
      <w:ins w:id="31" w:author="Sonier, Remi (DFO/MPO)" w:date="2025-03-04T10:58:00Z">
        <w:r w:rsidR="006075C2">
          <w:rPr>
            <w:rFonts w:ascii="Arial" w:hAnsi="Arial" w:cs="Arial"/>
            <w:sz w:val="20"/>
            <w:szCs w:val="20"/>
            <w:lang w:val="fr-FR"/>
          </w:rPr>
          <w:t>mye</w:t>
        </w:r>
        <w:r w:rsidR="006075C2" w:rsidRPr="00383318">
          <w:rPr>
            <w:rFonts w:ascii="Arial" w:hAnsi="Arial" w:cs="Arial"/>
            <w:sz w:val="20"/>
            <w:szCs w:val="20"/>
            <w:lang w:val="fr-FR"/>
          </w:rPr>
          <w:t xml:space="preserve">s </w:t>
        </w:r>
      </w:ins>
      <w:r w:rsidRPr="00383318">
        <w:rPr>
          <w:rFonts w:ascii="Arial" w:hAnsi="Arial" w:cs="Arial"/>
          <w:sz w:val="20"/>
          <w:szCs w:val="20"/>
          <w:lang w:val="fr-FR"/>
        </w:rPr>
        <w:t>ne soient placées dans les parcelles). L'emplacement spatial des traitements contre les prédateurs a été randomisé avant chaque essai expérimental.</w:t>
      </w:r>
      <w:r w:rsidRPr="00383318">
        <w:rPr>
          <w:rFonts w:ascii="Arial" w:hAnsi="Arial" w:cs="Arial"/>
          <w:b/>
          <w:bCs/>
          <w:lang w:val="fr-FR"/>
        </w:rPr>
        <w:br w:type="page"/>
      </w:r>
    </w:p>
    <w:p w14:paraId="5DFE0C14" w14:textId="58821994" w:rsidR="00767277" w:rsidRPr="00383318" w:rsidRDefault="00767277" w:rsidP="00767277">
      <w:pPr>
        <w:spacing w:line="240" w:lineRule="auto"/>
        <w:jc w:val="both"/>
        <w:rPr>
          <w:rFonts w:ascii="Arial" w:hAnsi="Arial" w:cs="Arial"/>
          <w:sz w:val="20"/>
          <w:szCs w:val="20"/>
          <w:lang w:val="fr-FR"/>
        </w:rPr>
      </w:pPr>
      <w:r w:rsidRPr="00383318">
        <w:rPr>
          <w:rFonts w:ascii="Arial" w:hAnsi="Arial" w:cs="Arial"/>
          <w:b/>
          <w:bCs/>
          <w:sz w:val="20"/>
          <w:szCs w:val="20"/>
          <w:lang w:val="fr-FR"/>
        </w:rPr>
        <w:lastRenderedPageBreak/>
        <w:t xml:space="preserve">Tableau S1. </w:t>
      </w:r>
      <w:r w:rsidRPr="00383318">
        <w:rPr>
          <w:rFonts w:ascii="Arial" w:hAnsi="Arial" w:cs="Arial"/>
          <w:sz w:val="20"/>
          <w:szCs w:val="20"/>
          <w:lang w:val="fr-FR"/>
        </w:rPr>
        <w:t xml:space="preserve">Résultats des modèles linéaires mixtes généralisés bayésiens pour les effets de l'essai expérimental (mai, juin, juillet, août, </w:t>
      </w:r>
      <w:ins w:id="32" w:author="Sonier, Remi (DFO/MPO)" w:date="2025-03-04T11:00:00Z">
        <w:r w:rsidR="00D42E90">
          <w:rPr>
            <w:rFonts w:ascii="Arial" w:hAnsi="Arial" w:cs="Arial"/>
            <w:sz w:val="20"/>
            <w:szCs w:val="20"/>
            <w:lang w:val="fr-FR"/>
          </w:rPr>
          <w:t>s</w:t>
        </w:r>
      </w:ins>
      <w:del w:id="33" w:author="Sonier, Remi (DFO/MPO)" w:date="2025-03-04T11:00:00Z">
        <w:r w:rsidDel="00D42E90">
          <w:rPr>
            <w:rFonts w:ascii="Arial" w:hAnsi="Arial" w:cs="Arial"/>
            <w:sz w:val="20"/>
            <w:szCs w:val="20"/>
            <w:lang w:val="fr-FR"/>
          </w:rPr>
          <w:delText>S</w:delText>
        </w:r>
      </w:del>
      <w:r>
        <w:rPr>
          <w:rFonts w:ascii="Arial" w:hAnsi="Arial" w:cs="Arial"/>
          <w:sz w:val="20"/>
          <w:szCs w:val="20"/>
          <w:lang w:val="fr-FR"/>
        </w:rPr>
        <w:t>eptembre</w:t>
      </w:r>
      <w:del w:id="34" w:author="Sonier, Remi (DFO/MPO)" w:date="2025-03-04T11:00:00Z">
        <w:r w:rsidRPr="00383318" w:rsidDel="00D42E90">
          <w:rPr>
            <w:rFonts w:ascii="Arial" w:hAnsi="Arial" w:cs="Arial"/>
            <w:sz w:val="20"/>
            <w:szCs w:val="20"/>
            <w:lang w:val="fr-FR"/>
          </w:rPr>
          <w:delText>embre</w:delText>
        </w:r>
      </w:del>
      <w:r w:rsidRPr="00383318">
        <w:rPr>
          <w:rFonts w:ascii="Arial" w:hAnsi="Arial" w:cs="Arial"/>
          <w:sz w:val="20"/>
          <w:szCs w:val="20"/>
          <w:lang w:val="fr-FR"/>
        </w:rPr>
        <w:t xml:space="preserve">), du traitement du prédateur (inclusion du prédateur, exclusion du prédateur), du temps écoulé depuis la pêche (24 h, 48 h), et du niveau de marée (intertidal, subtidal peu profond, subtidal plus profond) sur la proportion de </w:t>
      </w:r>
      <w:del w:id="35" w:author="Sonier, Remi (DFO/MPO)" w:date="2025-03-04T10:58:00Z">
        <w:r w:rsidRPr="00383318" w:rsidDel="006075C2">
          <w:rPr>
            <w:rFonts w:ascii="Arial" w:hAnsi="Arial" w:cs="Arial"/>
            <w:sz w:val="20"/>
            <w:szCs w:val="20"/>
            <w:lang w:val="fr-FR"/>
          </w:rPr>
          <w:delText xml:space="preserve">palourdes </w:delText>
        </w:r>
      </w:del>
      <w:ins w:id="36" w:author="Sonier, Remi (DFO/MPO)" w:date="2025-03-04T10:58:00Z">
        <w:r w:rsidR="006075C2">
          <w:rPr>
            <w:rFonts w:ascii="Arial" w:hAnsi="Arial" w:cs="Arial"/>
            <w:sz w:val="20"/>
            <w:szCs w:val="20"/>
            <w:lang w:val="fr-FR"/>
          </w:rPr>
          <w:t>mye</w:t>
        </w:r>
        <w:r w:rsidR="006075C2" w:rsidRPr="00383318">
          <w:rPr>
            <w:rFonts w:ascii="Arial" w:hAnsi="Arial" w:cs="Arial"/>
            <w:sz w:val="20"/>
            <w:szCs w:val="20"/>
            <w:lang w:val="fr-FR"/>
          </w:rPr>
          <w:t xml:space="preserve">s </w:t>
        </w:r>
      </w:ins>
      <w:r w:rsidRPr="00383318">
        <w:rPr>
          <w:rFonts w:ascii="Arial" w:hAnsi="Arial" w:cs="Arial"/>
          <w:sz w:val="20"/>
          <w:szCs w:val="20"/>
          <w:lang w:val="fr-FR"/>
        </w:rPr>
        <w:t xml:space="preserve">enfouies et mortes. Les modèles statistiques incluaient l'ID de la parcelle comme variable aléatoire pour tenir compte des effets spatiaux et des mesures répétées sur les deux points temporels. Les résultats ont été générés à l'aide de la fonction </w:t>
      </w:r>
      <w:r w:rsidRPr="00383318">
        <w:rPr>
          <w:rFonts w:ascii="Arial" w:hAnsi="Arial" w:cs="Arial"/>
          <w:i/>
          <w:iCs/>
          <w:sz w:val="20"/>
          <w:szCs w:val="20"/>
          <w:lang w:val="fr-FR"/>
        </w:rPr>
        <w:t>Anova()</w:t>
      </w:r>
      <w:r w:rsidRPr="00383318">
        <w:rPr>
          <w:rFonts w:ascii="Arial" w:hAnsi="Arial" w:cs="Arial"/>
          <w:sz w:val="20"/>
          <w:szCs w:val="20"/>
          <w:lang w:val="fr-FR"/>
        </w:rPr>
        <w:t xml:space="preserve"> du paquetage 'car' de R, qui fournit les résultats du test chi-carré de Wald pour les effets fixes. Le texte en gras indique des effets significatifs à p ≤ 0,05 ; le texte en italique indique des effets marginalement non significatifs à p ≤ 0,10.</w:t>
      </w:r>
    </w:p>
    <w:tbl>
      <w:tblPr>
        <w:tblW w:w="9270" w:type="dxa"/>
        <w:jc w:val="center"/>
        <w:tblLook w:val="04A0" w:firstRow="1" w:lastRow="0" w:firstColumn="1" w:lastColumn="0" w:noHBand="0" w:noVBand="1"/>
      </w:tblPr>
      <w:tblGrid>
        <w:gridCol w:w="6570"/>
        <w:gridCol w:w="990"/>
        <w:gridCol w:w="630"/>
        <w:gridCol w:w="1080"/>
      </w:tblGrid>
      <w:tr w:rsidR="00767277" w:rsidRPr="001C3ADA" w14:paraId="719F4EE4" w14:textId="77777777" w:rsidTr="008E05ED">
        <w:trPr>
          <w:trHeight w:val="144"/>
          <w:jc w:val="center"/>
        </w:trPr>
        <w:tc>
          <w:tcPr>
            <w:tcW w:w="6570" w:type="dxa"/>
            <w:tcBorders>
              <w:top w:val="single" w:sz="4" w:space="0" w:color="auto"/>
              <w:left w:val="nil"/>
              <w:bottom w:val="single" w:sz="4" w:space="0" w:color="auto"/>
              <w:right w:val="nil"/>
            </w:tcBorders>
            <w:shd w:val="clear" w:color="auto" w:fill="auto"/>
            <w:noWrap/>
            <w:vAlign w:val="bottom"/>
            <w:hideMark/>
          </w:tcPr>
          <w:p w14:paraId="76224908"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Source de l'erreur</w:t>
            </w:r>
          </w:p>
        </w:tc>
        <w:tc>
          <w:tcPr>
            <w:tcW w:w="990" w:type="dxa"/>
            <w:tcBorders>
              <w:top w:val="single" w:sz="4" w:space="0" w:color="auto"/>
              <w:left w:val="nil"/>
              <w:bottom w:val="single" w:sz="4" w:space="0" w:color="auto"/>
              <w:right w:val="nil"/>
            </w:tcBorders>
            <w:shd w:val="clear" w:color="auto" w:fill="auto"/>
            <w:noWrap/>
            <w:vAlign w:val="bottom"/>
            <w:hideMark/>
          </w:tcPr>
          <w:p w14:paraId="1C58BC15" w14:textId="77777777" w:rsidR="00767277" w:rsidRPr="001C3ADA" w:rsidRDefault="00767277" w:rsidP="008E05ED">
            <w:pPr>
              <w:spacing w:after="0" w:line="240" w:lineRule="auto"/>
              <w:jc w:val="right"/>
              <w:rPr>
                <w:rFonts w:ascii="Arial" w:eastAsia="Times New Roman" w:hAnsi="Arial" w:cs="Arial"/>
                <w:color w:val="000000"/>
                <w:sz w:val="20"/>
                <w:szCs w:val="20"/>
                <w:vertAlign w:val="superscript"/>
              </w:rPr>
            </w:pPr>
            <w:r w:rsidRPr="001C3ADA">
              <w:rPr>
                <w:rFonts w:ascii="Cambria Math" w:eastAsia="Times New Roman" w:hAnsi="Cambria Math" w:cs="Cambria Math"/>
                <w:color w:val="000000"/>
                <w:sz w:val="20"/>
                <w:szCs w:val="20"/>
              </w:rPr>
              <w:t>𝛘</w:t>
            </w:r>
            <w:r w:rsidRPr="001C3ADA">
              <w:rPr>
                <w:rFonts w:ascii="Arial" w:eastAsia="Times New Roman" w:hAnsi="Arial" w:cs="Arial"/>
                <w:color w:val="000000"/>
                <w:sz w:val="20"/>
                <w:szCs w:val="20"/>
                <w:vertAlign w:val="superscript"/>
              </w:rPr>
              <w:t>2</w:t>
            </w:r>
          </w:p>
        </w:tc>
        <w:tc>
          <w:tcPr>
            <w:tcW w:w="630" w:type="dxa"/>
            <w:tcBorders>
              <w:top w:val="single" w:sz="4" w:space="0" w:color="auto"/>
              <w:left w:val="nil"/>
              <w:bottom w:val="single" w:sz="4" w:space="0" w:color="auto"/>
              <w:right w:val="nil"/>
            </w:tcBorders>
            <w:shd w:val="clear" w:color="auto" w:fill="auto"/>
            <w:noWrap/>
            <w:vAlign w:val="bottom"/>
            <w:hideMark/>
          </w:tcPr>
          <w:p w14:paraId="133434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df</w:t>
            </w:r>
          </w:p>
        </w:tc>
        <w:tc>
          <w:tcPr>
            <w:tcW w:w="1080" w:type="dxa"/>
            <w:tcBorders>
              <w:top w:val="single" w:sz="4" w:space="0" w:color="auto"/>
              <w:left w:val="nil"/>
              <w:bottom w:val="single" w:sz="4" w:space="0" w:color="auto"/>
              <w:right w:val="nil"/>
            </w:tcBorders>
            <w:shd w:val="clear" w:color="auto" w:fill="auto"/>
            <w:noWrap/>
            <w:vAlign w:val="bottom"/>
            <w:hideMark/>
          </w:tcPr>
          <w:p w14:paraId="54E1B310" w14:textId="77777777" w:rsidR="00767277" w:rsidRPr="001C3ADA"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1C3ADA" w14:paraId="0E2B812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7A2781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r w:rsidRPr="00383318">
              <w:rPr>
                <w:rFonts w:ascii="Arial" w:eastAsia="Times New Roman" w:hAnsi="Arial" w:cs="Arial"/>
                <w:i/>
                <w:iCs/>
                <w:color w:val="000000"/>
                <w:sz w:val="20"/>
                <w:szCs w:val="20"/>
                <w:u w:val="single"/>
              </w:rPr>
              <w:t>Enfouissement</w:t>
            </w:r>
          </w:p>
        </w:tc>
        <w:tc>
          <w:tcPr>
            <w:tcW w:w="990" w:type="dxa"/>
            <w:tcBorders>
              <w:top w:val="nil"/>
              <w:left w:val="nil"/>
              <w:bottom w:val="nil"/>
              <w:right w:val="nil"/>
            </w:tcBorders>
            <w:shd w:val="clear" w:color="auto" w:fill="auto"/>
            <w:noWrap/>
            <w:vAlign w:val="bottom"/>
            <w:hideMark/>
          </w:tcPr>
          <w:p w14:paraId="7EE6D0F7"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77EB8B2A"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246B8C7"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CFCC3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605E333"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1AE9D9F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7.75</w:t>
            </w:r>
          </w:p>
        </w:tc>
        <w:tc>
          <w:tcPr>
            <w:tcW w:w="630" w:type="dxa"/>
            <w:tcBorders>
              <w:top w:val="nil"/>
              <w:left w:val="nil"/>
              <w:bottom w:val="nil"/>
              <w:right w:val="nil"/>
            </w:tcBorders>
            <w:shd w:val="clear" w:color="auto" w:fill="auto"/>
            <w:noWrap/>
            <w:vAlign w:val="bottom"/>
            <w:hideMark/>
          </w:tcPr>
          <w:p w14:paraId="185AD82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702335B1"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0.0054</w:t>
            </w:r>
          </w:p>
        </w:tc>
      </w:tr>
      <w:tr w:rsidR="00767277" w:rsidRPr="001C3ADA" w14:paraId="06E15D0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BDA8989" w14:textId="16AD89F7" w:rsidR="00767277" w:rsidRPr="001C3ADA" w:rsidRDefault="00767277" w:rsidP="008E05ED">
            <w:pPr>
              <w:spacing w:after="0" w:line="240" w:lineRule="auto"/>
              <w:rPr>
                <w:rFonts w:ascii="Arial" w:eastAsia="Times New Roman" w:hAnsi="Arial" w:cs="Arial"/>
                <w:b/>
                <w:bCs/>
                <w:color w:val="000000"/>
                <w:sz w:val="20"/>
                <w:szCs w:val="20"/>
              </w:rPr>
            </w:pPr>
            <w:del w:id="37" w:author="Sonier, Remi (DFO/MPO)" w:date="2025-03-04T11:03:00Z">
              <w:r w:rsidRPr="00383318" w:rsidDel="00D42E90">
                <w:rPr>
                  <w:rFonts w:ascii="Arial" w:eastAsia="Times New Roman" w:hAnsi="Arial" w:cs="Arial"/>
                  <w:b/>
                  <w:bCs/>
                  <w:color w:val="000000"/>
                  <w:sz w:val="20"/>
                  <w:szCs w:val="20"/>
                </w:rPr>
                <w:delText>Procès</w:delText>
              </w:r>
            </w:del>
            <w:ins w:id="38" w:author="Sonier, Remi (DFO/MPO)" w:date="2025-03-04T11:03:00Z">
              <w:r w:rsidR="00D42E90">
                <w:rPr>
                  <w:rFonts w:ascii="Arial" w:eastAsia="Times New Roman" w:hAnsi="Arial" w:cs="Arial"/>
                  <w:b/>
                  <w:bCs/>
                  <w:color w:val="000000"/>
                  <w:sz w:val="20"/>
                  <w:szCs w:val="20"/>
                </w:rPr>
                <w:t>Essai</w:t>
              </w:r>
            </w:ins>
          </w:p>
        </w:tc>
        <w:tc>
          <w:tcPr>
            <w:tcW w:w="990" w:type="dxa"/>
            <w:tcBorders>
              <w:top w:val="nil"/>
              <w:left w:val="nil"/>
              <w:bottom w:val="nil"/>
              <w:right w:val="nil"/>
            </w:tcBorders>
            <w:shd w:val="clear" w:color="auto" w:fill="auto"/>
            <w:noWrap/>
            <w:vAlign w:val="bottom"/>
            <w:hideMark/>
          </w:tcPr>
          <w:p w14:paraId="39DB3D0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16.13</w:t>
            </w:r>
          </w:p>
        </w:tc>
        <w:tc>
          <w:tcPr>
            <w:tcW w:w="630" w:type="dxa"/>
            <w:tcBorders>
              <w:top w:val="nil"/>
              <w:left w:val="nil"/>
              <w:bottom w:val="nil"/>
              <w:right w:val="nil"/>
            </w:tcBorders>
            <w:shd w:val="clear" w:color="auto" w:fill="auto"/>
            <w:noWrap/>
            <w:vAlign w:val="bottom"/>
            <w:hideMark/>
          </w:tcPr>
          <w:p w14:paraId="2AC079D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350E7669"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0.0029</w:t>
            </w:r>
          </w:p>
        </w:tc>
      </w:tr>
      <w:tr w:rsidR="00767277" w:rsidRPr="001C3ADA" w14:paraId="144D6BEF"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EBBC3CC"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Traitement des prédateurs</w:t>
            </w:r>
          </w:p>
        </w:tc>
        <w:tc>
          <w:tcPr>
            <w:tcW w:w="990" w:type="dxa"/>
            <w:tcBorders>
              <w:top w:val="nil"/>
              <w:left w:val="nil"/>
              <w:bottom w:val="nil"/>
              <w:right w:val="nil"/>
            </w:tcBorders>
            <w:shd w:val="clear" w:color="auto" w:fill="auto"/>
            <w:noWrap/>
            <w:vAlign w:val="bottom"/>
            <w:hideMark/>
          </w:tcPr>
          <w:p w14:paraId="5453173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12AD817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254CF48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0.9055</w:t>
            </w:r>
          </w:p>
        </w:tc>
      </w:tr>
      <w:tr w:rsidR="00767277" w:rsidRPr="001C3ADA" w14:paraId="3300811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326C97" w14:textId="77777777" w:rsidR="00767277" w:rsidRPr="00CC0593"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990" w:type="dxa"/>
            <w:tcBorders>
              <w:top w:val="nil"/>
              <w:left w:val="nil"/>
              <w:bottom w:val="nil"/>
              <w:right w:val="nil"/>
            </w:tcBorders>
            <w:shd w:val="clear" w:color="auto" w:fill="auto"/>
            <w:noWrap/>
            <w:vAlign w:val="bottom"/>
            <w:hideMark/>
          </w:tcPr>
          <w:p w14:paraId="1E7CC2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0.04</w:t>
            </w:r>
          </w:p>
        </w:tc>
        <w:tc>
          <w:tcPr>
            <w:tcW w:w="630" w:type="dxa"/>
            <w:tcBorders>
              <w:top w:val="nil"/>
              <w:left w:val="nil"/>
              <w:bottom w:val="nil"/>
              <w:right w:val="nil"/>
            </w:tcBorders>
            <w:shd w:val="clear" w:color="auto" w:fill="auto"/>
            <w:noWrap/>
            <w:vAlign w:val="bottom"/>
            <w:hideMark/>
          </w:tcPr>
          <w:p w14:paraId="3342A7E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1F30ECF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0.8502</w:t>
            </w:r>
          </w:p>
        </w:tc>
      </w:tr>
      <w:tr w:rsidR="00767277" w:rsidRPr="001C3ADA" w14:paraId="1E53EE1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5657818"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10BD0CA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1.17</w:t>
            </w:r>
          </w:p>
        </w:tc>
        <w:tc>
          <w:tcPr>
            <w:tcW w:w="630" w:type="dxa"/>
            <w:tcBorders>
              <w:top w:val="nil"/>
              <w:left w:val="nil"/>
              <w:bottom w:val="nil"/>
              <w:right w:val="nil"/>
            </w:tcBorders>
            <w:shd w:val="clear" w:color="auto" w:fill="auto"/>
            <w:noWrap/>
            <w:vAlign w:val="bottom"/>
            <w:hideMark/>
          </w:tcPr>
          <w:p w14:paraId="3F9B5E0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4671FF1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0.5585</w:t>
            </w:r>
          </w:p>
        </w:tc>
      </w:tr>
      <w:tr w:rsidR="00767277" w:rsidRPr="001C3ADA" w14:paraId="1CB732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4E104C7" w14:textId="6DECB5D8" w:rsidR="00767277" w:rsidRPr="00CC0593" w:rsidRDefault="00767277" w:rsidP="008E05ED">
            <w:pPr>
              <w:spacing w:after="0" w:line="240" w:lineRule="auto"/>
              <w:rPr>
                <w:rFonts w:ascii="Arial" w:eastAsia="Times New Roman" w:hAnsi="Arial" w:cs="Arial"/>
                <w:color w:val="000000"/>
                <w:sz w:val="20"/>
                <w:szCs w:val="20"/>
              </w:rPr>
            </w:pPr>
            <w:del w:id="39" w:author="Sonier, Remi (DFO/MPO)" w:date="2025-03-04T11:02:00Z">
              <w:r w:rsidRPr="00383318" w:rsidDel="00D42E90">
                <w:rPr>
                  <w:rFonts w:ascii="Arial" w:eastAsia="Times New Roman" w:hAnsi="Arial" w:cs="Arial"/>
                  <w:color w:val="000000"/>
                  <w:sz w:val="20"/>
                  <w:szCs w:val="20"/>
                </w:rPr>
                <w:delText>Procès</w:delText>
              </w:r>
              <w:r w:rsidRPr="00CC0593" w:rsidDel="00D42E90">
                <w:rPr>
                  <w:rFonts w:ascii="Arial" w:eastAsia="Times New Roman" w:hAnsi="Arial" w:cs="Arial"/>
                  <w:color w:val="000000"/>
                  <w:sz w:val="20"/>
                  <w:szCs w:val="20"/>
                </w:rPr>
                <w:delText xml:space="preserve"> </w:delText>
              </w:r>
            </w:del>
            <w:ins w:id="40" w:author="Sonier, Remi (DFO/MPO)" w:date="2025-03-04T11:02:00Z">
              <w:r w:rsidR="00D42E90">
                <w:rPr>
                  <w:rFonts w:ascii="Arial" w:eastAsia="Times New Roman" w:hAnsi="Arial" w:cs="Arial"/>
                  <w:color w:val="000000"/>
                  <w:sz w:val="20"/>
                  <w:szCs w:val="20"/>
                </w:rPr>
                <w:t>Essai</w:t>
              </w:r>
              <w:r w:rsidR="00D42E90" w:rsidRPr="00CC0593">
                <w:rPr>
                  <w:rFonts w:ascii="Arial" w:eastAsia="Times New Roman" w:hAnsi="Arial" w:cs="Arial"/>
                  <w:color w:val="000000"/>
                  <w:sz w:val="20"/>
                  <w:szCs w:val="20"/>
                </w:rPr>
                <w:t xml:space="preserve"> </w:t>
              </w:r>
            </w:ins>
            <w:r w:rsidRPr="00CC0593">
              <w:rPr>
                <w:rFonts w:ascii="Arial" w:eastAsia="Times New Roman" w:hAnsi="Arial" w:cs="Arial"/>
                <w:color w:val="000000"/>
                <w:sz w:val="20"/>
                <w:szCs w:val="20"/>
              </w:rPr>
              <w:t xml:space="preserve">× </w:t>
            </w:r>
            <w:r w:rsidRPr="0074066A">
              <w:rPr>
                <w:rFonts w:ascii="Arial" w:eastAsia="Times New Roman" w:hAnsi="Arial" w:cs="Arial"/>
                <w:color w:val="000000"/>
                <w:sz w:val="20"/>
                <w:szCs w:val="20"/>
              </w:rPr>
              <w:t>Traitement des prédateurs</w:t>
            </w:r>
          </w:p>
        </w:tc>
        <w:tc>
          <w:tcPr>
            <w:tcW w:w="990" w:type="dxa"/>
            <w:tcBorders>
              <w:top w:val="nil"/>
              <w:left w:val="nil"/>
              <w:bottom w:val="nil"/>
              <w:right w:val="nil"/>
            </w:tcBorders>
            <w:shd w:val="clear" w:color="auto" w:fill="auto"/>
            <w:noWrap/>
            <w:vAlign w:val="bottom"/>
            <w:hideMark/>
          </w:tcPr>
          <w:p w14:paraId="178110C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3.61</w:t>
            </w:r>
          </w:p>
        </w:tc>
        <w:tc>
          <w:tcPr>
            <w:tcW w:w="630" w:type="dxa"/>
            <w:tcBorders>
              <w:top w:val="nil"/>
              <w:left w:val="nil"/>
              <w:bottom w:val="nil"/>
              <w:right w:val="nil"/>
            </w:tcBorders>
            <w:shd w:val="clear" w:color="auto" w:fill="auto"/>
            <w:noWrap/>
            <w:vAlign w:val="bottom"/>
            <w:hideMark/>
          </w:tcPr>
          <w:p w14:paraId="4D6D4489"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3EB15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0.4618</w:t>
            </w:r>
          </w:p>
        </w:tc>
      </w:tr>
      <w:tr w:rsidR="00767277" w:rsidRPr="001C3ADA" w14:paraId="776E5C7D"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3B20C1E3" w14:textId="03D7BB66" w:rsidR="00767277" w:rsidRPr="00CC0593" w:rsidRDefault="00767277" w:rsidP="008E05ED">
            <w:pPr>
              <w:spacing w:after="0" w:line="240" w:lineRule="auto"/>
              <w:rPr>
                <w:rFonts w:ascii="Arial" w:eastAsia="Times New Roman" w:hAnsi="Arial" w:cs="Arial"/>
                <w:color w:val="000000"/>
                <w:sz w:val="20"/>
                <w:szCs w:val="20"/>
              </w:rPr>
            </w:pPr>
            <w:del w:id="41" w:author="Sonier, Remi (DFO/MPO)" w:date="2025-03-04T11:02:00Z">
              <w:r w:rsidRPr="00383318" w:rsidDel="00D42E90">
                <w:rPr>
                  <w:rFonts w:ascii="Arial" w:eastAsia="Times New Roman" w:hAnsi="Arial" w:cs="Arial"/>
                  <w:color w:val="000000"/>
                  <w:sz w:val="20"/>
                  <w:szCs w:val="20"/>
                </w:rPr>
                <w:delText>Procès</w:delText>
              </w:r>
              <w:r w:rsidRPr="00CC0593" w:rsidDel="00D42E90">
                <w:rPr>
                  <w:rFonts w:ascii="Arial" w:eastAsia="Times New Roman" w:hAnsi="Arial" w:cs="Arial"/>
                  <w:color w:val="000000"/>
                  <w:sz w:val="20"/>
                  <w:szCs w:val="20"/>
                </w:rPr>
                <w:delText xml:space="preserve"> </w:delText>
              </w:r>
            </w:del>
            <w:ins w:id="42" w:author="Sonier, Remi (DFO/MPO)" w:date="2025-03-04T11:02:00Z">
              <w:r w:rsidR="00D42E90">
                <w:rPr>
                  <w:rFonts w:ascii="Arial" w:eastAsia="Times New Roman" w:hAnsi="Arial" w:cs="Arial"/>
                  <w:color w:val="000000"/>
                  <w:sz w:val="20"/>
                  <w:szCs w:val="20"/>
                </w:rPr>
                <w:t>Essai</w:t>
              </w:r>
              <w:r w:rsidR="00D42E90" w:rsidRPr="00CC0593">
                <w:rPr>
                  <w:rFonts w:ascii="Arial" w:eastAsia="Times New Roman" w:hAnsi="Arial" w:cs="Arial"/>
                  <w:color w:val="000000"/>
                  <w:sz w:val="20"/>
                  <w:szCs w:val="20"/>
                </w:rPr>
                <w:t xml:space="preserve"> </w:t>
              </w:r>
            </w:ins>
            <w:r w:rsidRPr="00CC0593">
              <w:rPr>
                <w:rFonts w:ascii="Arial" w:eastAsia="Times New Roman" w:hAnsi="Arial" w:cs="Arial"/>
                <w:color w:val="000000"/>
                <w:sz w:val="20"/>
                <w:szCs w:val="20"/>
              </w:rPr>
              <w:t xml:space="preserve">×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72BAF88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1.60</w:t>
            </w:r>
          </w:p>
        </w:tc>
        <w:tc>
          <w:tcPr>
            <w:tcW w:w="630" w:type="dxa"/>
            <w:tcBorders>
              <w:top w:val="nil"/>
              <w:left w:val="nil"/>
              <w:bottom w:val="nil"/>
              <w:right w:val="nil"/>
            </w:tcBorders>
            <w:shd w:val="clear" w:color="auto" w:fill="auto"/>
            <w:noWrap/>
            <w:vAlign w:val="bottom"/>
            <w:hideMark/>
          </w:tcPr>
          <w:p w14:paraId="09DD55C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0B31253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0.8094</w:t>
            </w:r>
          </w:p>
        </w:tc>
      </w:tr>
      <w:tr w:rsidR="00767277" w:rsidRPr="001C3ADA" w14:paraId="22BE7A52"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DF249D"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Traitement des prédateurs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990" w:type="dxa"/>
            <w:tcBorders>
              <w:top w:val="nil"/>
              <w:left w:val="nil"/>
              <w:bottom w:val="nil"/>
              <w:right w:val="nil"/>
            </w:tcBorders>
            <w:shd w:val="clear" w:color="auto" w:fill="auto"/>
            <w:noWrap/>
            <w:vAlign w:val="bottom"/>
            <w:hideMark/>
          </w:tcPr>
          <w:p w14:paraId="0E8C88F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0.03</w:t>
            </w:r>
          </w:p>
        </w:tc>
        <w:tc>
          <w:tcPr>
            <w:tcW w:w="630" w:type="dxa"/>
            <w:tcBorders>
              <w:top w:val="nil"/>
              <w:left w:val="nil"/>
              <w:bottom w:val="nil"/>
              <w:right w:val="nil"/>
            </w:tcBorders>
            <w:shd w:val="clear" w:color="auto" w:fill="auto"/>
            <w:noWrap/>
            <w:vAlign w:val="bottom"/>
            <w:hideMark/>
          </w:tcPr>
          <w:p w14:paraId="406EE46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w:t>
            </w:r>
          </w:p>
        </w:tc>
        <w:tc>
          <w:tcPr>
            <w:tcW w:w="1080" w:type="dxa"/>
            <w:tcBorders>
              <w:top w:val="nil"/>
              <w:left w:val="nil"/>
              <w:bottom w:val="nil"/>
              <w:right w:val="nil"/>
            </w:tcBorders>
            <w:shd w:val="clear" w:color="auto" w:fill="auto"/>
            <w:noWrap/>
            <w:vAlign w:val="bottom"/>
            <w:hideMark/>
          </w:tcPr>
          <w:p w14:paraId="793C8B72"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0.8529</w:t>
            </w:r>
          </w:p>
        </w:tc>
      </w:tr>
      <w:tr w:rsidR="00767277" w:rsidRPr="001C3ADA" w14:paraId="5C45065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00675078" w14:textId="4C125355" w:rsidR="00767277" w:rsidRPr="00CC0593" w:rsidRDefault="00767277" w:rsidP="008E05ED">
            <w:pPr>
              <w:spacing w:after="0" w:line="240" w:lineRule="auto"/>
              <w:rPr>
                <w:rFonts w:ascii="Arial" w:eastAsia="Times New Roman" w:hAnsi="Arial" w:cs="Arial"/>
                <w:color w:val="000000"/>
                <w:sz w:val="20"/>
                <w:szCs w:val="20"/>
              </w:rPr>
            </w:pPr>
            <w:del w:id="43" w:author="Sonier, Remi (DFO/MPO)" w:date="2025-03-04T11:03:00Z">
              <w:r w:rsidRPr="00383318" w:rsidDel="00D42E90">
                <w:rPr>
                  <w:rFonts w:ascii="Arial" w:eastAsia="Times New Roman" w:hAnsi="Arial" w:cs="Arial"/>
                  <w:color w:val="000000"/>
                  <w:sz w:val="20"/>
                  <w:szCs w:val="20"/>
                </w:rPr>
                <w:delText>Procès</w:delText>
              </w:r>
              <w:r w:rsidRPr="00CC0593" w:rsidDel="00D42E90">
                <w:rPr>
                  <w:rFonts w:ascii="Arial" w:eastAsia="Times New Roman" w:hAnsi="Arial" w:cs="Arial"/>
                  <w:color w:val="000000"/>
                  <w:sz w:val="20"/>
                  <w:szCs w:val="20"/>
                </w:rPr>
                <w:delText xml:space="preserve"> </w:delText>
              </w:r>
            </w:del>
            <w:ins w:id="44" w:author="Sonier, Remi (DFO/MPO)" w:date="2025-03-04T11:03:00Z">
              <w:r w:rsidR="00D42E90">
                <w:rPr>
                  <w:rFonts w:ascii="Arial" w:eastAsia="Times New Roman" w:hAnsi="Arial" w:cs="Arial"/>
                  <w:color w:val="000000"/>
                  <w:sz w:val="20"/>
                  <w:szCs w:val="20"/>
                </w:rPr>
                <w:t>Essai</w:t>
              </w:r>
              <w:r w:rsidR="00D42E90" w:rsidRPr="00CC0593">
                <w:rPr>
                  <w:rFonts w:ascii="Arial" w:eastAsia="Times New Roman" w:hAnsi="Arial" w:cs="Arial"/>
                  <w:color w:val="000000"/>
                  <w:sz w:val="20"/>
                  <w:szCs w:val="20"/>
                </w:rPr>
                <w:t xml:space="preserve"> </w:t>
              </w:r>
            </w:ins>
            <w:r w:rsidRPr="00CC0593">
              <w:rPr>
                <w:rFonts w:ascii="Arial" w:eastAsia="Times New Roman" w:hAnsi="Arial" w:cs="Arial"/>
                <w:color w:val="000000"/>
                <w:sz w:val="20"/>
                <w:szCs w:val="20"/>
              </w:rPr>
              <w:t xml:space="preserve">× </w:t>
            </w:r>
            <w:r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1686B34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1.78</w:t>
            </w:r>
          </w:p>
        </w:tc>
        <w:tc>
          <w:tcPr>
            <w:tcW w:w="630" w:type="dxa"/>
            <w:tcBorders>
              <w:top w:val="nil"/>
              <w:left w:val="nil"/>
              <w:bottom w:val="nil"/>
              <w:right w:val="nil"/>
            </w:tcBorders>
            <w:shd w:val="clear" w:color="auto" w:fill="auto"/>
            <w:noWrap/>
            <w:vAlign w:val="bottom"/>
            <w:hideMark/>
          </w:tcPr>
          <w:p w14:paraId="48999B84"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7EFF9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0.9870</w:t>
            </w:r>
          </w:p>
        </w:tc>
      </w:tr>
      <w:tr w:rsidR="00767277" w:rsidRPr="001C3ADA" w14:paraId="772DAED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F10FDF6"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29EBB5B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52A6DD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6982E1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0.9909</w:t>
            </w:r>
          </w:p>
        </w:tc>
      </w:tr>
      <w:tr w:rsidR="00767277" w:rsidRPr="001C3ADA" w14:paraId="0E927E24"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E98DFDF" w14:textId="77777777" w:rsidR="00767277" w:rsidRPr="00CC0593"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39D13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1.35</w:t>
            </w:r>
          </w:p>
        </w:tc>
        <w:tc>
          <w:tcPr>
            <w:tcW w:w="630" w:type="dxa"/>
            <w:tcBorders>
              <w:top w:val="nil"/>
              <w:left w:val="nil"/>
              <w:bottom w:val="nil"/>
              <w:right w:val="nil"/>
            </w:tcBorders>
            <w:shd w:val="clear" w:color="auto" w:fill="auto"/>
            <w:noWrap/>
            <w:vAlign w:val="bottom"/>
            <w:hideMark/>
          </w:tcPr>
          <w:p w14:paraId="29D2E97E"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1B545D7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0.5104</w:t>
            </w:r>
          </w:p>
        </w:tc>
      </w:tr>
      <w:tr w:rsidR="00767277" w:rsidRPr="001C3ADA" w14:paraId="01B981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4FDF1BD" w14:textId="4E43F349" w:rsidR="00767277" w:rsidRPr="0074066A" w:rsidRDefault="00767277" w:rsidP="008E05ED">
            <w:pPr>
              <w:spacing w:after="0" w:line="240" w:lineRule="auto"/>
              <w:rPr>
                <w:rFonts w:ascii="Arial" w:eastAsia="Times New Roman" w:hAnsi="Arial" w:cs="Arial"/>
                <w:color w:val="000000"/>
                <w:sz w:val="20"/>
                <w:szCs w:val="20"/>
                <w:lang w:val="fr-FR"/>
              </w:rPr>
            </w:pPr>
            <w:del w:id="45" w:author="Sonier, Remi (DFO/MPO)" w:date="2025-03-04T11:03:00Z">
              <w:r w:rsidRPr="0074066A" w:rsidDel="00D42E90">
                <w:rPr>
                  <w:rFonts w:ascii="Arial" w:eastAsia="Times New Roman" w:hAnsi="Arial" w:cs="Arial"/>
                  <w:color w:val="000000"/>
                  <w:sz w:val="20"/>
                  <w:szCs w:val="20"/>
                  <w:lang w:val="fr-FR"/>
                </w:rPr>
                <w:delText xml:space="preserve">Procès </w:delText>
              </w:r>
            </w:del>
            <w:ins w:id="46" w:author="Sonier, Remi (DFO/MPO)" w:date="2025-03-04T11:03:00Z">
              <w:r w:rsidR="00D42E90">
                <w:rPr>
                  <w:rFonts w:ascii="Arial" w:eastAsia="Times New Roman" w:hAnsi="Arial" w:cs="Arial"/>
                  <w:color w:val="000000"/>
                  <w:sz w:val="20"/>
                  <w:szCs w:val="20"/>
                  <w:lang w:val="fr-FR"/>
                </w:rPr>
                <w:t>Essai</w:t>
              </w:r>
              <w:r w:rsidR="00D42E90" w:rsidRPr="0074066A">
                <w:rPr>
                  <w:rFonts w:ascii="Arial" w:eastAsia="Times New Roman" w:hAnsi="Arial" w:cs="Arial"/>
                  <w:color w:val="000000"/>
                  <w:sz w:val="20"/>
                  <w:szCs w:val="20"/>
                  <w:lang w:val="fr-FR"/>
                </w:rPr>
                <w:t xml:space="preserve"> </w:t>
              </w:r>
            </w:ins>
            <w:r w:rsidRPr="0074066A">
              <w:rPr>
                <w:rFonts w:ascii="Arial" w:eastAsia="Times New Roman" w:hAnsi="Arial" w:cs="Arial"/>
                <w:color w:val="000000"/>
                <w:sz w:val="20"/>
                <w:szCs w:val="20"/>
                <w:lang w:val="fr-FR"/>
              </w:rPr>
              <w:t>× Traitement des prédateurs × Temps</w:t>
            </w:r>
          </w:p>
        </w:tc>
        <w:tc>
          <w:tcPr>
            <w:tcW w:w="990" w:type="dxa"/>
            <w:tcBorders>
              <w:top w:val="nil"/>
              <w:left w:val="nil"/>
              <w:bottom w:val="nil"/>
              <w:right w:val="nil"/>
            </w:tcBorders>
            <w:shd w:val="clear" w:color="auto" w:fill="auto"/>
            <w:noWrap/>
            <w:vAlign w:val="bottom"/>
            <w:hideMark/>
          </w:tcPr>
          <w:p w14:paraId="3D2F9E2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0.59</w:t>
            </w:r>
          </w:p>
        </w:tc>
        <w:tc>
          <w:tcPr>
            <w:tcW w:w="630" w:type="dxa"/>
            <w:tcBorders>
              <w:top w:val="nil"/>
              <w:left w:val="nil"/>
              <w:bottom w:val="nil"/>
              <w:right w:val="nil"/>
            </w:tcBorders>
            <w:shd w:val="clear" w:color="auto" w:fill="auto"/>
            <w:noWrap/>
            <w:vAlign w:val="bottom"/>
            <w:hideMark/>
          </w:tcPr>
          <w:p w14:paraId="66D304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485BB8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0.9642</w:t>
            </w:r>
          </w:p>
        </w:tc>
      </w:tr>
      <w:tr w:rsidR="00767277" w:rsidRPr="001C3ADA" w14:paraId="2D0FC627"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49A2E84" w14:textId="2046B8E5" w:rsidR="00767277" w:rsidRPr="0074066A" w:rsidRDefault="00767277" w:rsidP="008E05ED">
            <w:pPr>
              <w:spacing w:after="0" w:line="240" w:lineRule="auto"/>
              <w:rPr>
                <w:rFonts w:ascii="Arial" w:eastAsia="Times New Roman" w:hAnsi="Arial" w:cs="Arial"/>
                <w:color w:val="000000"/>
                <w:sz w:val="20"/>
                <w:szCs w:val="20"/>
                <w:lang w:val="fr-FR"/>
              </w:rPr>
            </w:pPr>
            <w:del w:id="47" w:author="Sonier, Remi (DFO/MPO)" w:date="2025-03-04T11:03:00Z">
              <w:r w:rsidRPr="0074066A" w:rsidDel="00D42E90">
                <w:rPr>
                  <w:rFonts w:ascii="Arial" w:eastAsia="Times New Roman" w:hAnsi="Arial" w:cs="Arial"/>
                  <w:color w:val="000000"/>
                  <w:sz w:val="20"/>
                  <w:szCs w:val="20"/>
                  <w:lang w:val="fr-FR"/>
                </w:rPr>
                <w:delText xml:space="preserve">Procès </w:delText>
              </w:r>
            </w:del>
            <w:ins w:id="48" w:author="Sonier, Remi (DFO/MPO)" w:date="2025-03-04T11:03:00Z">
              <w:r w:rsidR="00D42E90">
                <w:rPr>
                  <w:rFonts w:ascii="Arial" w:eastAsia="Times New Roman" w:hAnsi="Arial" w:cs="Arial"/>
                  <w:color w:val="000000"/>
                  <w:sz w:val="20"/>
                  <w:szCs w:val="20"/>
                  <w:lang w:val="fr-FR"/>
                </w:rPr>
                <w:t>Essai</w:t>
              </w:r>
              <w:r w:rsidR="00D42E90" w:rsidRPr="0074066A">
                <w:rPr>
                  <w:rFonts w:ascii="Arial" w:eastAsia="Times New Roman" w:hAnsi="Arial" w:cs="Arial"/>
                  <w:color w:val="000000"/>
                  <w:sz w:val="20"/>
                  <w:szCs w:val="20"/>
                  <w:lang w:val="fr-FR"/>
                </w:rPr>
                <w:t xml:space="preserve"> </w:t>
              </w:r>
            </w:ins>
            <w:r w:rsidRPr="0074066A">
              <w:rPr>
                <w:rFonts w:ascii="Arial" w:eastAsia="Times New Roman" w:hAnsi="Arial" w:cs="Arial"/>
                <w:color w:val="000000"/>
                <w:sz w:val="20"/>
                <w:szCs w:val="20"/>
                <w:lang w:val="fr-FR"/>
              </w:rPr>
              <w:t>× Traitement des prédateurs × Niveau de marée</w:t>
            </w:r>
          </w:p>
        </w:tc>
        <w:tc>
          <w:tcPr>
            <w:tcW w:w="990" w:type="dxa"/>
            <w:tcBorders>
              <w:top w:val="nil"/>
              <w:left w:val="nil"/>
              <w:bottom w:val="nil"/>
              <w:right w:val="nil"/>
            </w:tcBorders>
            <w:shd w:val="clear" w:color="auto" w:fill="auto"/>
            <w:noWrap/>
            <w:vAlign w:val="bottom"/>
            <w:hideMark/>
          </w:tcPr>
          <w:p w14:paraId="69F74B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0.89</w:t>
            </w:r>
          </w:p>
        </w:tc>
        <w:tc>
          <w:tcPr>
            <w:tcW w:w="630" w:type="dxa"/>
            <w:tcBorders>
              <w:top w:val="nil"/>
              <w:left w:val="nil"/>
              <w:bottom w:val="nil"/>
              <w:right w:val="nil"/>
            </w:tcBorders>
            <w:shd w:val="clear" w:color="auto" w:fill="auto"/>
            <w:noWrap/>
            <w:vAlign w:val="bottom"/>
            <w:hideMark/>
          </w:tcPr>
          <w:p w14:paraId="4F1E445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5731D04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0.9989</w:t>
            </w:r>
          </w:p>
        </w:tc>
      </w:tr>
      <w:tr w:rsidR="00767277" w:rsidRPr="001C3ADA" w14:paraId="7847F6FA"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1318CE6" w14:textId="4E2AD388" w:rsidR="00767277" w:rsidRPr="0074066A" w:rsidRDefault="00767277" w:rsidP="008E05ED">
            <w:pPr>
              <w:spacing w:after="0" w:line="240" w:lineRule="auto"/>
              <w:rPr>
                <w:rFonts w:ascii="Arial" w:eastAsia="Times New Roman" w:hAnsi="Arial" w:cs="Arial"/>
                <w:color w:val="000000"/>
                <w:sz w:val="20"/>
                <w:szCs w:val="20"/>
                <w:lang w:val="fr-FR"/>
              </w:rPr>
            </w:pPr>
            <w:del w:id="49" w:author="Sonier, Remi (DFO/MPO)" w:date="2025-03-04T11:03:00Z">
              <w:r w:rsidRPr="0074066A" w:rsidDel="00D42E90">
                <w:rPr>
                  <w:rFonts w:ascii="Arial" w:eastAsia="Times New Roman" w:hAnsi="Arial" w:cs="Arial"/>
                  <w:color w:val="000000"/>
                  <w:sz w:val="20"/>
                  <w:szCs w:val="20"/>
                  <w:lang w:val="fr-FR"/>
                </w:rPr>
                <w:delText xml:space="preserve">Procès </w:delText>
              </w:r>
            </w:del>
            <w:ins w:id="50" w:author="Sonier, Remi (DFO/MPO)" w:date="2025-03-04T11:03:00Z">
              <w:r w:rsidR="00D42E90">
                <w:rPr>
                  <w:rFonts w:ascii="Arial" w:eastAsia="Times New Roman" w:hAnsi="Arial" w:cs="Arial"/>
                  <w:color w:val="000000"/>
                  <w:sz w:val="20"/>
                  <w:szCs w:val="20"/>
                  <w:lang w:val="fr-FR"/>
                </w:rPr>
                <w:t>Essai</w:t>
              </w:r>
              <w:r w:rsidR="00D42E90" w:rsidRPr="0074066A">
                <w:rPr>
                  <w:rFonts w:ascii="Arial" w:eastAsia="Times New Roman" w:hAnsi="Arial" w:cs="Arial"/>
                  <w:color w:val="000000"/>
                  <w:sz w:val="20"/>
                  <w:szCs w:val="20"/>
                  <w:lang w:val="fr-FR"/>
                </w:rPr>
                <w:t xml:space="preserve"> </w:t>
              </w:r>
            </w:ins>
            <w:r w:rsidRPr="0074066A">
              <w:rPr>
                <w:rFonts w:ascii="Arial" w:eastAsia="Times New Roman" w:hAnsi="Arial" w:cs="Arial"/>
                <w:color w:val="000000"/>
                <w:sz w:val="20"/>
                <w:szCs w:val="20"/>
                <w:lang w:val="fr-FR"/>
              </w:rPr>
              <w:t>× Temps × Niveau de marée</w:t>
            </w:r>
          </w:p>
        </w:tc>
        <w:tc>
          <w:tcPr>
            <w:tcW w:w="990" w:type="dxa"/>
            <w:tcBorders>
              <w:top w:val="nil"/>
              <w:left w:val="nil"/>
              <w:bottom w:val="nil"/>
              <w:right w:val="nil"/>
            </w:tcBorders>
            <w:shd w:val="clear" w:color="auto" w:fill="auto"/>
            <w:noWrap/>
            <w:vAlign w:val="bottom"/>
            <w:hideMark/>
          </w:tcPr>
          <w:p w14:paraId="74F73F6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4C472E53"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61C9081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0.9997</w:t>
            </w:r>
          </w:p>
        </w:tc>
      </w:tr>
      <w:tr w:rsidR="00767277" w:rsidRPr="001C3ADA" w14:paraId="4DBC32D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BDABD7E"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11A4818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0.37</w:t>
            </w:r>
          </w:p>
        </w:tc>
        <w:tc>
          <w:tcPr>
            <w:tcW w:w="630" w:type="dxa"/>
            <w:tcBorders>
              <w:top w:val="nil"/>
              <w:left w:val="nil"/>
              <w:bottom w:val="nil"/>
              <w:right w:val="nil"/>
            </w:tcBorders>
            <w:shd w:val="clear" w:color="auto" w:fill="auto"/>
            <w:noWrap/>
            <w:vAlign w:val="bottom"/>
            <w:hideMark/>
          </w:tcPr>
          <w:p w14:paraId="6F0A3AD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7680FEC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0.8295</w:t>
            </w:r>
          </w:p>
        </w:tc>
      </w:tr>
      <w:tr w:rsidR="00767277" w:rsidRPr="001C3ADA" w14:paraId="46AA856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7F6AA95" w14:textId="43F5C500" w:rsidR="00767277" w:rsidRPr="0074066A" w:rsidRDefault="00767277" w:rsidP="008E05ED">
            <w:pPr>
              <w:spacing w:after="0" w:line="240" w:lineRule="auto"/>
              <w:rPr>
                <w:rFonts w:ascii="Arial" w:eastAsia="Times New Roman" w:hAnsi="Arial" w:cs="Arial"/>
                <w:color w:val="000000"/>
                <w:sz w:val="20"/>
                <w:szCs w:val="20"/>
                <w:lang w:val="fr-FR"/>
              </w:rPr>
            </w:pPr>
            <w:del w:id="51" w:author="Sonier, Remi (DFO/MPO)" w:date="2025-03-04T11:03:00Z">
              <w:r w:rsidRPr="0074066A" w:rsidDel="00D42E90">
                <w:rPr>
                  <w:rFonts w:ascii="Arial" w:eastAsia="Times New Roman" w:hAnsi="Arial" w:cs="Arial"/>
                  <w:color w:val="000000"/>
                  <w:sz w:val="20"/>
                  <w:szCs w:val="20"/>
                  <w:lang w:val="fr-FR"/>
                </w:rPr>
                <w:delText xml:space="preserve">Procès </w:delText>
              </w:r>
            </w:del>
            <w:ins w:id="52" w:author="Sonier, Remi (DFO/MPO)" w:date="2025-03-04T11:03:00Z">
              <w:r w:rsidR="00D42E90">
                <w:rPr>
                  <w:rFonts w:ascii="Arial" w:eastAsia="Times New Roman" w:hAnsi="Arial" w:cs="Arial"/>
                  <w:color w:val="000000"/>
                  <w:sz w:val="20"/>
                  <w:szCs w:val="20"/>
                  <w:lang w:val="fr-FR"/>
                </w:rPr>
                <w:t>Essai</w:t>
              </w:r>
              <w:r w:rsidR="00D42E90" w:rsidRPr="0074066A">
                <w:rPr>
                  <w:rFonts w:ascii="Arial" w:eastAsia="Times New Roman" w:hAnsi="Arial" w:cs="Arial"/>
                  <w:color w:val="000000"/>
                  <w:sz w:val="20"/>
                  <w:szCs w:val="20"/>
                  <w:lang w:val="fr-FR"/>
                </w:rPr>
                <w:t xml:space="preserve"> </w:t>
              </w:r>
            </w:ins>
            <w:r w:rsidRPr="0074066A">
              <w:rPr>
                <w:rFonts w:ascii="Arial" w:eastAsia="Times New Roman" w:hAnsi="Arial" w:cs="Arial"/>
                <w:color w:val="000000"/>
                <w:sz w:val="20"/>
                <w:szCs w:val="20"/>
                <w:lang w:val="fr-FR"/>
              </w:rPr>
              <w:t>× Traitement des prédateurs × Temps × Niveau de marée</w:t>
            </w:r>
          </w:p>
        </w:tc>
        <w:tc>
          <w:tcPr>
            <w:tcW w:w="990" w:type="dxa"/>
            <w:tcBorders>
              <w:top w:val="nil"/>
              <w:left w:val="nil"/>
              <w:bottom w:val="nil"/>
              <w:right w:val="nil"/>
            </w:tcBorders>
            <w:shd w:val="clear" w:color="auto" w:fill="auto"/>
            <w:noWrap/>
            <w:vAlign w:val="bottom"/>
            <w:hideMark/>
          </w:tcPr>
          <w:p w14:paraId="5CFAFF7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0.33</w:t>
            </w:r>
          </w:p>
        </w:tc>
        <w:tc>
          <w:tcPr>
            <w:tcW w:w="630" w:type="dxa"/>
            <w:tcBorders>
              <w:top w:val="nil"/>
              <w:left w:val="nil"/>
              <w:bottom w:val="nil"/>
              <w:right w:val="nil"/>
            </w:tcBorders>
            <w:shd w:val="clear" w:color="auto" w:fill="auto"/>
            <w:noWrap/>
            <w:vAlign w:val="bottom"/>
            <w:hideMark/>
          </w:tcPr>
          <w:p w14:paraId="2427D3F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6FCADF6"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&gt;0.9999</w:t>
            </w:r>
          </w:p>
        </w:tc>
      </w:tr>
      <w:tr w:rsidR="00767277" w:rsidRPr="001C3ADA" w14:paraId="4AAABF9E"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6CD258D" w14:textId="77777777" w:rsidR="00767277" w:rsidRPr="001C3ADA" w:rsidRDefault="00767277" w:rsidP="008E05ED">
            <w:pPr>
              <w:spacing w:after="0" w:line="240" w:lineRule="auto"/>
              <w:jc w:val="right"/>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vAlign w:val="bottom"/>
            <w:hideMark/>
          </w:tcPr>
          <w:p w14:paraId="5726573B" w14:textId="77777777" w:rsidR="00767277" w:rsidRPr="001C3ADA" w:rsidRDefault="00767277" w:rsidP="008E05ED">
            <w:pPr>
              <w:spacing w:after="0" w:line="240" w:lineRule="auto"/>
              <w:jc w:val="right"/>
              <w:rPr>
                <w:rFonts w:ascii="Arial" w:eastAsia="Times New Roman" w:hAnsi="Arial" w:cs="Arial"/>
                <w:sz w:val="20"/>
                <w:szCs w:val="20"/>
              </w:rPr>
            </w:pPr>
          </w:p>
        </w:tc>
        <w:tc>
          <w:tcPr>
            <w:tcW w:w="630" w:type="dxa"/>
            <w:tcBorders>
              <w:top w:val="nil"/>
              <w:left w:val="nil"/>
              <w:bottom w:val="nil"/>
              <w:right w:val="nil"/>
            </w:tcBorders>
            <w:shd w:val="clear" w:color="auto" w:fill="auto"/>
            <w:noWrap/>
            <w:vAlign w:val="bottom"/>
            <w:hideMark/>
          </w:tcPr>
          <w:p w14:paraId="74ED576F"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504037D5"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7D76F19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385F70E" w14:textId="77777777" w:rsidR="00767277" w:rsidRPr="001C3ADA" w:rsidRDefault="00767277" w:rsidP="008E05ED">
            <w:pPr>
              <w:spacing w:after="0" w:line="240" w:lineRule="auto"/>
              <w:rPr>
                <w:rFonts w:ascii="Arial" w:eastAsia="Times New Roman" w:hAnsi="Arial" w:cs="Arial"/>
                <w:i/>
                <w:iCs/>
                <w:color w:val="000000"/>
                <w:sz w:val="20"/>
                <w:szCs w:val="20"/>
                <w:u w:val="single"/>
              </w:rPr>
            </w:pPr>
            <w:r w:rsidRPr="00383318">
              <w:rPr>
                <w:rFonts w:ascii="Arial" w:eastAsia="Times New Roman" w:hAnsi="Arial" w:cs="Arial"/>
                <w:i/>
                <w:iCs/>
                <w:color w:val="000000"/>
                <w:sz w:val="20"/>
                <w:szCs w:val="20"/>
                <w:u w:val="single"/>
              </w:rPr>
              <w:t>Mortalité</w:t>
            </w:r>
          </w:p>
        </w:tc>
        <w:tc>
          <w:tcPr>
            <w:tcW w:w="990" w:type="dxa"/>
            <w:tcBorders>
              <w:top w:val="nil"/>
              <w:left w:val="nil"/>
              <w:bottom w:val="nil"/>
              <w:right w:val="nil"/>
            </w:tcBorders>
            <w:shd w:val="clear" w:color="auto" w:fill="auto"/>
            <w:noWrap/>
            <w:vAlign w:val="bottom"/>
            <w:hideMark/>
          </w:tcPr>
          <w:p w14:paraId="156381B8" w14:textId="77777777" w:rsidR="00767277" w:rsidRPr="001C3ADA" w:rsidRDefault="00767277" w:rsidP="008E05ED">
            <w:pPr>
              <w:spacing w:after="0" w:line="240" w:lineRule="auto"/>
              <w:jc w:val="right"/>
              <w:rPr>
                <w:rFonts w:ascii="Arial" w:eastAsia="Times New Roman" w:hAnsi="Arial" w:cs="Arial"/>
                <w:i/>
                <w:iCs/>
                <w:color w:val="000000"/>
                <w:sz w:val="20"/>
                <w:szCs w:val="20"/>
                <w:u w:val="single"/>
              </w:rPr>
            </w:pPr>
          </w:p>
        </w:tc>
        <w:tc>
          <w:tcPr>
            <w:tcW w:w="630" w:type="dxa"/>
            <w:tcBorders>
              <w:top w:val="nil"/>
              <w:left w:val="nil"/>
              <w:bottom w:val="nil"/>
              <w:right w:val="nil"/>
            </w:tcBorders>
            <w:shd w:val="clear" w:color="auto" w:fill="auto"/>
            <w:noWrap/>
            <w:vAlign w:val="bottom"/>
            <w:hideMark/>
          </w:tcPr>
          <w:p w14:paraId="25743B13" w14:textId="77777777" w:rsidR="00767277" w:rsidRPr="001C3ADA"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770B0976" w14:textId="77777777" w:rsidR="00767277" w:rsidRPr="001C3ADA" w:rsidRDefault="00767277" w:rsidP="008E05ED">
            <w:pPr>
              <w:spacing w:after="0" w:line="240" w:lineRule="auto"/>
              <w:jc w:val="right"/>
              <w:rPr>
                <w:rFonts w:ascii="Arial" w:eastAsia="Times New Roman" w:hAnsi="Arial" w:cs="Arial"/>
                <w:sz w:val="20"/>
                <w:szCs w:val="20"/>
              </w:rPr>
            </w:pPr>
          </w:p>
        </w:tc>
      </w:tr>
      <w:tr w:rsidR="00767277" w:rsidRPr="001C3ADA" w14:paraId="115480B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71F4CA1" w14:textId="77777777" w:rsidR="00767277" w:rsidRPr="001C3ADA" w:rsidRDefault="00767277" w:rsidP="008E05ED">
            <w:pPr>
              <w:spacing w:after="0" w:line="240" w:lineRule="auto"/>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(Intercept</w:t>
            </w:r>
            <w:r>
              <w:rPr>
                <w:rFonts w:ascii="Arial" w:eastAsia="Times New Roman" w:hAnsi="Arial" w:cs="Arial"/>
                <w:b/>
                <w:bCs/>
                <w:color w:val="000000"/>
                <w:sz w:val="20"/>
                <w:szCs w:val="20"/>
              </w:rPr>
              <w:t>ion</w:t>
            </w:r>
            <w:r w:rsidRPr="001C3ADA">
              <w:rPr>
                <w:rFonts w:ascii="Arial" w:eastAsia="Times New Roman" w:hAnsi="Arial" w:cs="Arial"/>
                <w:b/>
                <w:bCs/>
                <w:color w:val="000000"/>
                <w:sz w:val="20"/>
                <w:szCs w:val="20"/>
              </w:rPr>
              <w:t>)</w:t>
            </w:r>
          </w:p>
        </w:tc>
        <w:tc>
          <w:tcPr>
            <w:tcW w:w="990" w:type="dxa"/>
            <w:tcBorders>
              <w:top w:val="nil"/>
              <w:left w:val="nil"/>
              <w:bottom w:val="nil"/>
              <w:right w:val="nil"/>
            </w:tcBorders>
            <w:shd w:val="clear" w:color="auto" w:fill="auto"/>
            <w:noWrap/>
            <w:vAlign w:val="bottom"/>
            <w:hideMark/>
          </w:tcPr>
          <w:p w14:paraId="66CB926E"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44.14</w:t>
            </w:r>
          </w:p>
        </w:tc>
        <w:tc>
          <w:tcPr>
            <w:tcW w:w="630" w:type="dxa"/>
            <w:tcBorders>
              <w:top w:val="nil"/>
              <w:left w:val="nil"/>
              <w:bottom w:val="nil"/>
              <w:right w:val="nil"/>
            </w:tcBorders>
            <w:shd w:val="clear" w:color="auto" w:fill="auto"/>
            <w:noWrap/>
            <w:vAlign w:val="bottom"/>
            <w:hideMark/>
          </w:tcPr>
          <w:p w14:paraId="2ABD6CEA"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4008168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33CD558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1DA1616" w14:textId="03B54BBD" w:rsidR="00767277" w:rsidRPr="001C3ADA" w:rsidRDefault="00767277" w:rsidP="008E05ED">
            <w:pPr>
              <w:spacing w:after="0" w:line="240" w:lineRule="auto"/>
              <w:rPr>
                <w:rFonts w:ascii="Arial" w:eastAsia="Times New Roman" w:hAnsi="Arial" w:cs="Arial"/>
                <w:b/>
                <w:bCs/>
                <w:color w:val="000000"/>
                <w:sz w:val="20"/>
                <w:szCs w:val="20"/>
              </w:rPr>
            </w:pPr>
            <w:del w:id="53" w:author="Sonier, Remi (DFO/MPO)" w:date="2025-03-04T11:04:00Z">
              <w:r w:rsidRPr="00383318" w:rsidDel="00D42E90">
                <w:rPr>
                  <w:rFonts w:ascii="Arial" w:eastAsia="Times New Roman" w:hAnsi="Arial" w:cs="Arial"/>
                  <w:b/>
                  <w:bCs/>
                  <w:color w:val="000000"/>
                  <w:sz w:val="20"/>
                  <w:szCs w:val="20"/>
                </w:rPr>
                <w:delText>Procès</w:delText>
              </w:r>
            </w:del>
            <w:ins w:id="54" w:author="Sonier, Remi (DFO/MPO)" w:date="2025-03-04T11:04:00Z">
              <w:r w:rsidR="00D42E90">
                <w:rPr>
                  <w:rFonts w:ascii="Arial" w:eastAsia="Times New Roman" w:hAnsi="Arial" w:cs="Arial"/>
                  <w:b/>
                  <w:bCs/>
                  <w:color w:val="000000"/>
                  <w:sz w:val="20"/>
                  <w:szCs w:val="20"/>
                </w:rPr>
                <w:t>Essai</w:t>
              </w:r>
            </w:ins>
          </w:p>
        </w:tc>
        <w:tc>
          <w:tcPr>
            <w:tcW w:w="990" w:type="dxa"/>
            <w:tcBorders>
              <w:top w:val="nil"/>
              <w:left w:val="nil"/>
              <w:bottom w:val="nil"/>
              <w:right w:val="nil"/>
            </w:tcBorders>
            <w:shd w:val="clear" w:color="auto" w:fill="auto"/>
            <w:noWrap/>
            <w:vAlign w:val="bottom"/>
            <w:hideMark/>
          </w:tcPr>
          <w:p w14:paraId="568E39A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37.07</w:t>
            </w:r>
          </w:p>
        </w:tc>
        <w:tc>
          <w:tcPr>
            <w:tcW w:w="630" w:type="dxa"/>
            <w:tcBorders>
              <w:top w:val="nil"/>
              <w:left w:val="nil"/>
              <w:bottom w:val="nil"/>
              <w:right w:val="nil"/>
            </w:tcBorders>
            <w:shd w:val="clear" w:color="auto" w:fill="auto"/>
            <w:noWrap/>
            <w:vAlign w:val="bottom"/>
            <w:hideMark/>
          </w:tcPr>
          <w:p w14:paraId="2945EE9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7ADE0E08"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&lt;0.0001</w:t>
            </w:r>
          </w:p>
        </w:tc>
      </w:tr>
      <w:tr w:rsidR="00767277" w:rsidRPr="001C3ADA" w14:paraId="5A116DC3"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57B373" w14:textId="77777777" w:rsidR="00767277" w:rsidRPr="0074066A" w:rsidRDefault="00767277" w:rsidP="008E05ED">
            <w:pPr>
              <w:spacing w:after="0" w:line="240" w:lineRule="auto"/>
              <w:rPr>
                <w:rFonts w:ascii="Arial" w:eastAsia="Times New Roman" w:hAnsi="Arial" w:cs="Arial"/>
                <w:b/>
                <w:bCs/>
                <w:color w:val="000000"/>
                <w:sz w:val="20"/>
                <w:szCs w:val="20"/>
              </w:rPr>
            </w:pPr>
            <w:r w:rsidRPr="0074066A">
              <w:rPr>
                <w:rFonts w:ascii="Arial" w:eastAsia="Times New Roman" w:hAnsi="Arial" w:cs="Arial"/>
                <w:b/>
                <w:bCs/>
                <w:color w:val="000000"/>
                <w:sz w:val="20"/>
                <w:szCs w:val="20"/>
              </w:rPr>
              <w:t>Traitement des prédateurs</w:t>
            </w:r>
          </w:p>
        </w:tc>
        <w:tc>
          <w:tcPr>
            <w:tcW w:w="990" w:type="dxa"/>
            <w:tcBorders>
              <w:top w:val="nil"/>
              <w:left w:val="nil"/>
              <w:bottom w:val="nil"/>
              <w:right w:val="nil"/>
            </w:tcBorders>
            <w:shd w:val="clear" w:color="auto" w:fill="auto"/>
            <w:noWrap/>
            <w:vAlign w:val="bottom"/>
            <w:hideMark/>
          </w:tcPr>
          <w:p w14:paraId="2A8C299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11.53</w:t>
            </w:r>
          </w:p>
        </w:tc>
        <w:tc>
          <w:tcPr>
            <w:tcW w:w="630" w:type="dxa"/>
            <w:tcBorders>
              <w:top w:val="nil"/>
              <w:left w:val="nil"/>
              <w:bottom w:val="nil"/>
              <w:right w:val="nil"/>
            </w:tcBorders>
            <w:shd w:val="clear" w:color="auto" w:fill="auto"/>
            <w:noWrap/>
            <w:vAlign w:val="bottom"/>
            <w:hideMark/>
          </w:tcPr>
          <w:p w14:paraId="5E23F4B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246F3A04"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0.0007</w:t>
            </w:r>
          </w:p>
        </w:tc>
      </w:tr>
      <w:tr w:rsidR="00767277" w:rsidRPr="001C3ADA" w14:paraId="74035ED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9ACC886" w14:textId="77777777" w:rsidR="00767277" w:rsidRPr="0074066A" w:rsidRDefault="00767277" w:rsidP="008E05ED">
            <w:pPr>
              <w:spacing w:after="0" w:line="240" w:lineRule="auto"/>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Temps</w:t>
            </w:r>
          </w:p>
        </w:tc>
        <w:tc>
          <w:tcPr>
            <w:tcW w:w="990" w:type="dxa"/>
            <w:tcBorders>
              <w:top w:val="nil"/>
              <w:left w:val="nil"/>
              <w:bottom w:val="nil"/>
              <w:right w:val="nil"/>
            </w:tcBorders>
            <w:shd w:val="clear" w:color="auto" w:fill="auto"/>
            <w:noWrap/>
            <w:vAlign w:val="bottom"/>
            <w:hideMark/>
          </w:tcPr>
          <w:p w14:paraId="2495B218"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3.40</w:t>
            </w:r>
          </w:p>
        </w:tc>
        <w:tc>
          <w:tcPr>
            <w:tcW w:w="630" w:type="dxa"/>
            <w:tcBorders>
              <w:top w:val="nil"/>
              <w:left w:val="nil"/>
              <w:bottom w:val="nil"/>
              <w:right w:val="nil"/>
            </w:tcBorders>
            <w:shd w:val="clear" w:color="auto" w:fill="auto"/>
            <w:noWrap/>
            <w:vAlign w:val="bottom"/>
            <w:hideMark/>
          </w:tcPr>
          <w:p w14:paraId="1DDE0E66"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1</w:t>
            </w:r>
          </w:p>
        </w:tc>
        <w:tc>
          <w:tcPr>
            <w:tcW w:w="1080" w:type="dxa"/>
            <w:tcBorders>
              <w:top w:val="nil"/>
              <w:left w:val="nil"/>
              <w:bottom w:val="nil"/>
              <w:right w:val="nil"/>
            </w:tcBorders>
            <w:shd w:val="clear" w:color="auto" w:fill="auto"/>
            <w:noWrap/>
            <w:vAlign w:val="bottom"/>
            <w:hideMark/>
          </w:tcPr>
          <w:p w14:paraId="6ADB241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0.0651</w:t>
            </w:r>
          </w:p>
        </w:tc>
      </w:tr>
      <w:tr w:rsidR="00767277" w:rsidRPr="001C3ADA" w14:paraId="1F324BE0"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0594C12"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3CC827C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0.64</w:t>
            </w:r>
          </w:p>
        </w:tc>
        <w:tc>
          <w:tcPr>
            <w:tcW w:w="630" w:type="dxa"/>
            <w:tcBorders>
              <w:top w:val="nil"/>
              <w:left w:val="nil"/>
              <w:bottom w:val="nil"/>
              <w:right w:val="nil"/>
            </w:tcBorders>
            <w:shd w:val="clear" w:color="auto" w:fill="auto"/>
            <w:noWrap/>
            <w:vAlign w:val="bottom"/>
            <w:hideMark/>
          </w:tcPr>
          <w:p w14:paraId="65AAE3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67F78EE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0.7264</w:t>
            </w:r>
          </w:p>
        </w:tc>
      </w:tr>
      <w:tr w:rsidR="00767277" w:rsidRPr="001C3ADA" w14:paraId="0FD2B2E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79591EF" w14:textId="3A72E8ED" w:rsidR="00767277" w:rsidRPr="001C3ADA" w:rsidRDefault="00767277" w:rsidP="008E05ED">
            <w:pPr>
              <w:spacing w:after="0" w:line="240" w:lineRule="auto"/>
              <w:rPr>
                <w:rFonts w:ascii="Arial" w:eastAsia="Times New Roman" w:hAnsi="Arial" w:cs="Arial"/>
                <w:color w:val="000000"/>
                <w:sz w:val="20"/>
                <w:szCs w:val="20"/>
              </w:rPr>
            </w:pPr>
            <w:del w:id="55" w:author="Sonier, Remi (DFO/MPO)" w:date="2025-03-04T11:04:00Z">
              <w:r w:rsidRPr="00383318" w:rsidDel="00D42E90">
                <w:rPr>
                  <w:rFonts w:ascii="Arial" w:eastAsia="Times New Roman" w:hAnsi="Arial" w:cs="Arial"/>
                  <w:color w:val="000000"/>
                  <w:sz w:val="20"/>
                  <w:szCs w:val="20"/>
                </w:rPr>
                <w:delText>Procès</w:delText>
              </w:r>
              <w:r w:rsidRPr="00CC0593" w:rsidDel="00D42E90">
                <w:rPr>
                  <w:rFonts w:ascii="Arial" w:eastAsia="Times New Roman" w:hAnsi="Arial" w:cs="Arial"/>
                  <w:color w:val="000000"/>
                  <w:sz w:val="20"/>
                  <w:szCs w:val="20"/>
                </w:rPr>
                <w:delText xml:space="preserve"> </w:delText>
              </w:r>
            </w:del>
            <w:ins w:id="56" w:author="Sonier, Remi (DFO/MPO)" w:date="2025-03-04T11:04:00Z">
              <w:r w:rsidR="00D42E90">
                <w:rPr>
                  <w:rFonts w:ascii="Arial" w:eastAsia="Times New Roman" w:hAnsi="Arial" w:cs="Arial"/>
                  <w:color w:val="000000"/>
                  <w:sz w:val="20"/>
                  <w:szCs w:val="20"/>
                </w:rPr>
                <w:t>Essai</w:t>
              </w:r>
              <w:r w:rsidR="00D42E90" w:rsidRPr="00CC0593">
                <w:rPr>
                  <w:rFonts w:ascii="Arial" w:eastAsia="Times New Roman" w:hAnsi="Arial" w:cs="Arial"/>
                  <w:color w:val="000000"/>
                  <w:sz w:val="20"/>
                  <w:szCs w:val="20"/>
                </w:rPr>
                <w:t xml:space="preserve"> </w:t>
              </w:r>
            </w:ins>
            <w:r w:rsidRPr="00CC0593">
              <w:rPr>
                <w:rFonts w:ascii="Arial" w:eastAsia="Times New Roman" w:hAnsi="Arial" w:cs="Arial"/>
                <w:color w:val="000000"/>
                <w:sz w:val="20"/>
                <w:szCs w:val="20"/>
              </w:rPr>
              <w:t xml:space="preserve">× </w:t>
            </w:r>
            <w:r w:rsidRPr="0074066A">
              <w:rPr>
                <w:rFonts w:ascii="Arial" w:eastAsia="Times New Roman" w:hAnsi="Arial" w:cs="Arial"/>
                <w:color w:val="000000"/>
                <w:sz w:val="20"/>
                <w:szCs w:val="20"/>
              </w:rPr>
              <w:t>Traitement des prédateurs</w:t>
            </w:r>
          </w:p>
        </w:tc>
        <w:tc>
          <w:tcPr>
            <w:tcW w:w="990" w:type="dxa"/>
            <w:tcBorders>
              <w:top w:val="nil"/>
              <w:left w:val="nil"/>
              <w:bottom w:val="nil"/>
              <w:right w:val="nil"/>
            </w:tcBorders>
            <w:shd w:val="clear" w:color="auto" w:fill="auto"/>
            <w:noWrap/>
            <w:vAlign w:val="bottom"/>
            <w:hideMark/>
          </w:tcPr>
          <w:p w14:paraId="700C7B8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3.06</w:t>
            </w:r>
          </w:p>
        </w:tc>
        <w:tc>
          <w:tcPr>
            <w:tcW w:w="630" w:type="dxa"/>
            <w:tcBorders>
              <w:top w:val="nil"/>
              <w:left w:val="nil"/>
              <w:bottom w:val="nil"/>
              <w:right w:val="nil"/>
            </w:tcBorders>
            <w:shd w:val="clear" w:color="auto" w:fill="auto"/>
            <w:noWrap/>
            <w:vAlign w:val="bottom"/>
            <w:hideMark/>
          </w:tcPr>
          <w:p w14:paraId="29ECC87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w:t>
            </w:r>
          </w:p>
        </w:tc>
        <w:tc>
          <w:tcPr>
            <w:tcW w:w="1080" w:type="dxa"/>
            <w:tcBorders>
              <w:top w:val="nil"/>
              <w:left w:val="nil"/>
              <w:bottom w:val="nil"/>
              <w:right w:val="nil"/>
            </w:tcBorders>
            <w:shd w:val="clear" w:color="auto" w:fill="auto"/>
            <w:noWrap/>
            <w:vAlign w:val="bottom"/>
            <w:hideMark/>
          </w:tcPr>
          <w:p w14:paraId="7BD4050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0.5474</w:t>
            </w:r>
          </w:p>
        </w:tc>
      </w:tr>
      <w:tr w:rsidR="00767277" w:rsidRPr="001C3ADA" w14:paraId="70C60FA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126AA21" w14:textId="77777777" w:rsidR="00767277" w:rsidRPr="0074066A" w:rsidRDefault="00767277" w:rsidP="008E05ED">
            <w:pPr>
              <w:spacing w:after="0" w:line="240" w:lineRule="auto"/>
              <w:rPr>
                <w:rFonts w:ascii="Arial" w:eastAsia="Times New Roman" w:hAnsi="Arial" w:cs="Arial"/>
                <w:b/>
                <w:bCs/>
                <w:color w:val="000000"/>
                <w:sz w:val="20"/>
                <w:szCs w:val="20"/>
              </w:rPr>
            </w:pPr>
            <w:r w:rsidRPr="0074066A">
              <w:rPr>
                <w:rFonts w:ascii="Arial" w:eastAsia="Times New Roman" w:hAnsi="Arial" w:cs="Arial"/>
                <w:b/>
                <w:bCs/>
                <w:color w:val="000000"/>
                <w:sz w:val="20"/>
                <w:szCs w:val="20"/>
              </w:rPr>
              <w:t>Procès × Temps</w:t>
            </w:r>
          </w:p>
        </w:tc>
        <w:tc>
          <w:tcPr>
            <w:tcW w:w="990" w:type="dxa"/>
            <w:tcBorders>
              <w:top w:val="nil"/>
              <w:left w:val="nil"/>
              <w:bottom w:val="nil"/>
              <w:right w:val="nil"/>
            </w:tcBorders>
            <w:shd w:val="clear" w:color="auto" w:fill="auto"/>
            <w:noWrap/>
            <w:vAlign w:val="bottom"/>
            <w:hideMark/>
          </w:tcPr>
          <w:p w14:paraId="635975C6"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12.80</w:t>
            </w:r>
          </w:p>
        </w:tc>
        <w:tc>
          <w:tcPr>
            <w:tcW w:w="630" w:type="dxa"/>
            <w:tcBorders>
              <w:top w:val="nil"/>
              <w:left w:val="nil"/>
              <w:bottom w:val="nil"/>
              <w:right w:val="nil"/>
            </w:tcBorders>
            <w:shd w:val="clear" w:color="auto" w:fill="auto"/>
            <w:noWrap/>
            <w:vAlign w:val="bottom"/>
            <w:hideMark/>
          </w:tcPr>
          <w:p w14:paraId="7A081933"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4</w:t>
            </w:r>
          </w:p>
        </w:tc>
        <w:tc>
          <w:tcPr>
            <w:tcW w:w="1080" w:type="dxa"/>
            <w:tcBorders>
              <w:top w:val="nil"/>
              <w:left w:val="nil"/>
              <w:bottom w:val="nil"/>
              <w:right w:val="nil"/>
            </w:tcBorders>
            <w:shd w:val="clear" w:color="auto" w:fill="auto"/>
            <w:noWrap/>
            <w:vAlign w:val="bottom"/>
            <w:hideMark/>
          </w:tcPr>
          <w:p w14:paraId="23BBA56D"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0.0123</w:t>
            </w:r>
          </w:p>
        </w:tc>
      </w:tr>
      <w:tr w:rsidR="00767277" w:rsidRPr="001C3ADA" w14:paraId="5C1EBC18"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79535753" w14:textId="77777777" w:rsidR="00767277" w:rsidRPr="0074066A" w:rsidRDefault="00767277" w:rsidP="008E05ED">
            <w:pPr>
              <w:spacing w:after="0" w:line="240" w:lineRule="auto"/>
              <w:rPr>
                <w:rFonts w:ascii="Arial" w:eastAsia="Times New Roman" w:hAnsi="Arial" w:cs="Arial"/>
                <w:b/>
                <w:bCs/>
                <w:color w:val="000000"/>
                <w:sz w:val="20"/>
                <w:szCs w:val="20"/>
              </w:rPr>
            </w:pPr>
            <w:r w:rsidRPr="0074066A">
              <w:rPr>
                <w:rFonts w:ascii="Arial" w:eastAsia="Times New Roman" w:hAnsi="Arial" w:cs="Arial"/>
                <w:b/>
                <w:bCs/>
                <w:color w:val="000000"/>
                <w:sz w:val="20"/>
                <w:szCs w:val="20"/>
              </w:rPr>
              <w:t>Traitement des prédateurs × Temps</w:t>
            </w:r>
          </w:p>
        </w:tc>
        <w:tc>
          <w:tcPr>
            <w:tcW w:w="990" w:type="dxa"/>
            <w:tcBorders>
              <w:top w:val="nil"/>
              <w:left w:val="nil"/>
              <w:bottom w:val="nil"/>
              <w:right w:val="nil"/>
            </w:tcBorders>
            <w:shd w:val="clear" w:color="auto" w:fill="auto"/>
            <w:noWrap/>
            <w:vAlign w:val="bottom"/>
            <w:hideMark/>
          </w:tcPr>
          <w:p w14:paraId="0D4A0D75"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9.03</w:t>
            </w:r>
          </w:p>
        </w:tc>
        <w:tc>
          <w:tcPr>
            <w:tcW w:w="630" w:type="dxa"/>
            <w:tcBorders>
              <w:top w:val="nil"/>
              <w:left w:val="nil"/>
              <w:bottom w:val="nil"/>
              <w:right w:val="nil"/>
            </w:tcBorders>
            <w:shd w:val="clear" w:color="auto" w:fill="auto"/>
            <w:noWrap/>
            <w:vAlign w:val="bottom"/>
            <w:hideMark/>
          </w:tcPr>
          <w:p w14:paraId="6CF2F02F"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1</w:t>
            </w:r>
          </w:p>
        </w:tc>
        <w:tc>
          <w:tcPr>
            <w:tcW w:w="1080" w:type="dxa"/>
            <w:tcBorders>
              <w:top w:val="nil"/>
              <w:left w:val="nil"/>
              <w:bottom w:val="nil"/>
              <w:right w:val="nil"/>
            </w:tcBorders>
            <w:shd w:val="clear" w:color="auto" w:fill="auto"/>
            <w:noWrap/>
            <w:vAlign w:val="bottom"/>
            <w:hideMark/>
          </w:tcPr>
          <w:p w14:paraId="3EF51B22" w14:textId="77777777" w:rsidR="00767277" w:rsidRPr="001C3ADA" w:rsidRDefault="00767277" w:rsidP="008E05ED">
            <w:pPr>
              <w:spacing w:after="0" w:line="240" w:lineRule="auto"/>
              <w:jc w:val="right"/>
              <w:rPr>
                <w:rFonts w:ascii="Arial" w:eastAsia="Times New Roman" w:hAnsi="Arial" w:cs="Arial"/>
                <w:b/>
                <w:bCs/>
                <w:color w:val="000000"/>
                <w:sz w:val="20"/>
                <w:szCs w:val="20"/>
              </w:rPr>
            </w:pPr>
            <w:r w:rsidRPr="001C3ADA">
              <w:rPr>
                <w:rFonts w:ascii="Arial" w:eastAsia="Times New Roman" w:hAnsi="Arial" w:cs="Arial"/>
                <w:b/>
                <w:bCs/>
                <w:color w:val="000000"/>
                <w:sz w:val="20"/>
                <w:szCs w:val="20"/>
              </w:rPr>
              <w:t>0.0027</w:t>
            </w:r>
          </w:p>
        </w:tc>
      </w:tr>
      <w:tr w:rsidR="00767277" w:rsidRPr="001C3ADA" w14:paraId="40D905B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222CF45" w14:textId="76A174A2" w:rsidR="00767277" w:rsidRPr="002D4741" w:rsidRDefault="00D42E90" w:rsidP="008E05ED">
            <w:pPr>
              <w:spacing w:after="0" w:line="240" w:lineRule="auto"/>
              <w:rPr>
                <w:rFonts w:ascii="Arial" w:eastAsia="Times New Roman" w:hAnsi="Arial" w:cs="Arial"/>
                <w:color w:val="000000"/>
                <w:sz w:val="20"/>
                <w:szCs w:val="20"/>
              </w:rPr>
            </w:pPr>
            <w:ins w:id="57" w:author="Sonier, Remi (DFO/MPO)" w:date="2025-03-04T11:04:00Z">
              <w:r>
                <w:rPr>
                  <w:rFonts w:ascii="Arial" w:eastAsia="Times New Roman" w:hAnsi="Arial" w:cs="Arial"/>
                  <w:color w:val="000000"/>
                  <w:sz w:val="20"/>
                  <w:szCs w:val="20"/>
                </w:rPr>
                <w:t>Essai</w:t>
              </w:r>
            </w:ins>
            <w:del w:id="58" w:author="Sonier, Remi (DFO/MPO)" w:date="2025-03-04T11:04:00Z">
              <w:r w:rsidR="00767277" w:rsidRPr="00383318" w:rsidDel="00D42E90">
                <w:rPr>
                  <w:rFonts w:ascii="Arial" w:eastAsia="Times New Roman" w:hAnsi="Arial" w:cs="Arial"/>
                  <w:color w:val="000000"/>
                  <w:sz w:val="20"/>
                  <w:szCs w:val="20"/>
                </w:rPr>
                <w:delText>Procès</w:delText>
              </w:r>
            </w:del>
            <w:r w:rsidR="00767277" w:rsidRPr="00CC0593">
              <w:rPr>
                <w:rFonts w:ascii="Arial" w:eastAsia="Times New Roman" w:hAnsi="Arial" w:cs="Arial"/>
                <w:color w:val="000000"/>
                <w:sz w:val="20"/>
                <w:szCs w:val="20"/>
              </w:rPr>
              <w:t xml:space="preserve"> × </w:t>
            </w:r>
            <w:r w:rsidR="00767277"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2C7648C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5.46</w:t>
            </w:r>
          </w:p>
        </w:tc>
        <w:tc>
          <w:tcPr>
            <w:tcW w:w="630" w:type="dxa"/>
            <w:tcBorders>
              <w:top w:val="nil"/>
              <w:left w:val="nil"/>
              <w:bottom w:val="nil"/>
              <w:right w:val="nil"/>
            </w:tcBorders>
            <w:shd w:val="clear" w:color="auto" w:fill="auto"/>
            <w:noWrap/>
            <w:vAlign w:val="bottom"/>
            <w:hideMark/>
          </w:tcPr>
          <w:p w14:paraId="50D2FBC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4911899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0.7072</w:t>
            </w:r>
          </w:p>
        </w:tc>
      </w:tr>
      <w:tr w:rsidR="00767277" w:rsidRPr="001C3ADA" w14:paraId="291666AB"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0BDAB87"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990" w:type="dxa"/>
            <w:tcBorders>
              <w:top w:val="nil"/>
              <w:left w:val="nil"/>
              <w:bottom w:val="nil"/>
              <w:right w:val="nil"/>
            </w:tcBorders>
            <w:shd w:val="clear" w:color="auto" w:fill="auto"/>
            <w:noWrap/>
            <w:vAlign w:val="bottom"/>
            <w:hideMark/>
          </w:tcPr>
          <w:p w14:paraId="676A36A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1.20</w:t>
            </w:r>
          </w:p>
        </w:tc>
        <w:tc>
          <w:tcPr>
            <w:tcW w:w="630" w:type="dxa"/>
            <w:tcBorders>
              <w:top w:val="nil"/>
              <w:left w:val="nil"/>
              <w:bottom w:val="nil"/>
              <w:right w:val="nil"/>
            </w:tcBorders>
            <w:shd w:val="clear" w:color="auto" w:fill="auto"/>
            <w:noWrap/>
            <w:vAlign w:val="bottom"/>
            <w:hideMark/>
          </w:tcPr>
          <w:p w14:paraId="70BF91FC"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0050714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0.5487</w:t>
            </w:r>
          </w:p>
        </w:tc>
      </w:tr>
      <w:tr w:rsidR="00767277" w:rsidRPr="001C3ADA" w14:paraId="0AA3F8E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5B6D789A" w14:textId="77777777" w:rsidR="00767277" w:rsidRPr="001C3ADA"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Niveau de marée</w:t>
            </w:r>
          </w:p>
        </w:tc>
        <w:tc>
          <w:tcPr>
            <w:tcW w:w="990" w:type="dxa"/>
            <w:tcBorders>
              <w:top w:val="nil"/>
              <w:left w:val="nil"/>
              <w:bottom w:val="nil"/>
              <w:right w:val="nil"/>
            </w:tcBorders>
            <w:shd w:val="clear" w:color="auto" w:fill="auto"/>
            <w:noWrap/>
            <w:vAlign w:val="bottom"/>
            <w:hideMark/>
          </w:tcPr>
          <w:p w14:paraId="11B882F1"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4.18</w:t>
            </w:r>
          </w:p>
        </w:tc>
        <w:tc>
          <w:tcPr>
            <w:tcW w:w="630" w:type="dxa"/>
            <w:tcBorders>
              <w:top w:val="nil"/>
              <w:left w:val="nil"/>
              <w:bottom w:val="nil"/>
              <w:right w:val="nil"/>
            </w:tcBorders>
            <w:shd w:val="clear" w:color="auto" w:fill="auto"/>
            <w:noWrap/>
            <w:vAlign w:val="bottom"/>
            <w:hideMark/>
          </w:tcPr>
          <w:p w14:paraId="6E84069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9FE44D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0.1239</w:t>
            </w:r>
          </w:p>
        </w:tc>
      </w:tr>
      <w:tr w:rsidR="00767277" w:rsidRPr="001C3ADA" w14:paraId="4875A66C"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4F904EA5" w14:textId="7D1F64F6" w:rsidR="00767277" w:rsidRPr="0074066A" w:rsidRDefault="00D42E90" w:rsidP="008E05ED">
            <w:pPr>
              <w:spacing w:after="0" w:line="240" w:lineRule="auto"/>
              <w:rPr>
                <w:rFonts w:ascii="Arial" w:eastAsia="Times New Roman" w:hAnsi="Arial" w:cs="Arial"/>
                <w:i/>
                <w:iCs/>
                <w:color w:val="000000"/>
                <w:sz w:val="20"/>
                <w:szCs w:val="20"/>
                <w:lang w:val="fr-FR"/>
              </w:rPr>
            </w:pPr>
            <w:ins w:id="59" w:author="Sonier, Remi (DFO/MPO)" w:date="2025-03-04T11:04:00Z">
              <w:r>
                <w:rPr>
                  <w:rFonts w:ascii="Arial" w:eastAsia="Times New Roman" w:hAnsi="Arial" w:cs="Arial"/>
                  <w:i/>
                  <w:iCs/>
                  <w:color w:val="000000"/>
                  <w:sz w:val="20"/>
                  <w:szCs w:val="20"/>
                  <w:lang w:val="fr-FR"/>
                </w:rPr>
                <w:t>Essai</w:t>
              </w:r>
            </w:ins>
            <w:del w:id="60" w:author="Sonier, Remi (DFO/MPO)" w:date="2025-03-04T11:04:00Z">
              <w:r w:rsidR="00767277" w:rsidRPr="0074066A" w:rsidDel="00D42E90">
                <w:rPr>
                  <w:rFonts w:ascii="Arial" w:eastAsia="Times New Roman" w:hAnsi="Arial" w:cs="Arial"/>
                  <w:i/>
                  <w:iCs/>
                  <w:color w:val="000000"/>
                  <w:sz w:val="20"/>
                  <w:szCs w:val="20"/>
                  <w:lang w:val="fr-FR"/>
                </w:rPr>
                <w:delText>Procès</w:delText>
              </w:r>
            </w:del>
            <w:r w:rsidR="00767277" w:rsidRPr="0074066A">
              <w:rPr>
                <w:rFonts w:ascii="Arial" w:eastAsia="Times New Roman" w:hAnsi="Arial" w:cs="Arial"/>
                <w:i/>
                <w:iCs/>
                <w:color w:val="000000"/>
                <w:sz w:val="20"/>
                <w:szCs w:val="20"/>
                <w:lang w:val="fr-FR"/>
              </w:rPr>
              <w:t xml:space="preserve"> × Traitement des prédateurs × Temps</w:t>
            </w:r>
          </w:p>
        </w:tc>
        <w:tc>
          <w:tcPr>
            <w:tcW w:w="990" w:type="dxa"/>
            <w:tcBorders>
              <w:top w:val="nil"/>
              <w:left w:val="nil"/>
              <w:bottom w:val="nil"/>
              <w:right w:val="nil"/>
            </w:tcBorders>
            <w:shd w:val="clear" w:color="auto" w:fill="auto"/>
            <w:noWrap/>
            <w:vAlign w:val="bottom"/>
            <w:hideMark/>
          </w:tcPr>
          <w:p w14:paraId="6E25E788" w14:textId="77777777" w:rsidR="00767277" w:rsidRPr="0074066A" w:rsidRDefault="00767277" w:rsidP="008E05ED">
            <w:pPr>
              <w:spacing w:after="0" w:line="240" w:lineRule="auto"/>
              <w:jc w:val="right"/>
              <w:rPr>
                <w:rFonts w:ascii="Arial" w:eastAsia="Times New Roman" w:hAnsi="Arial" w:cs="Arial"/>
                <w:i/>
                <w:iCs/>
                <w:color w:val="000000"/>
                <w:sz w:val="20"/>
                <w:szCs w:val="20"/>
              </w:rPr>
            </w:pPr>
            <w:r w:rsidRPr="0074066A">
              <w:rPr>
                <w:rFonts w:ascii="Arial" w:eastAsia="Times New Roman" w:hAnsi="Arial" w:cs="Arial"/>
                <w:i/>
                <w:iCs/>
                <w:color w:val="000000"/>
                <w:sz w:val="20"/>
                <w:szCs w:val="20"/>
              </w:rPr>
              <w:t>8.40</w:t>
            </w:r>
          </w:p>
        </w:tc>
        <w:tc>
          <w:tcPr>
            <w:tcW w:w="630" w:type="dxa"/>
            <w:tcBorders>
              <w:top w:val="nil"/>
              <w:left w:val="nil"/>
              <w:bottom w:val="nil"/>
              <w:right w:val="nil"/>
            </w:tcBorders>
            <w:shd w:val="clear" w:color="auto" w:fill="auto"/>
            <w:noWrap/>
            <w:vAlign w:val="bottom"/>
            <w:hideMark/>
          </w:tcPr>
          <w:p w14:paraId="3F303335"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4</w:t>
            </w:r>
          </w:p>
        </w:tc>
        <w:tc>
          <w:tcPr>
            <w:tcW w:w="1080" w:type="dxa"/>
            <w:tcBorders>
              <w:top w:val="nil"/>
              <w:left w:val="nil"/>
              <w:bottom w:val="nil"/>
              <w:right w:val="nil"/>
            </w:tcBorders>
            <w:shd w:val="clear" w:color="auto" w:fill="auto"/>
            <w:noWrap/>
            <w:vAlign w:val="bottom"/>
            <w:hideMark/>
          </w:tcPr>
          <w:p w14:paraId="37295A30" w14:textId="77777777" w:rsidR="00767277" w:rsidRPr="001C3ADA" w:rsidRDefault="00767277" w:rsidP="008E05ED">
            <w:pPr>
              <w:spacing w:after="0" w:line="240" w:lineRule="auto"/>
              <w:jc w:val="right"/>
              <w:rPr>
                <w:rFonts w:ascii="Arial" w:eastAsia="Times New Roman" w:hAnsi="Arial" w:cs="Arial"/>
                <w:i/>
                <w:iCs/>
                <w:color w:val="000000"/>
                <w:sz w:val="20"/>
                <w:szCs w:val="20"/>
              </w:rPr>
            </w:pPr>
            <w:r w:rsidRPr="001C3ADA">
              <w:rPr>
                <w:rFonts w:ascii="Arial" w:eastAsia="Times New Roman" w:hAnsi="Arial" w:cs="Arial"/>
                <w:i/>
                <w:iCs/>
                <w:color w:val="000000"/>
                <w:sz w:val="20"/>
                <w:szCs w:val="20"/>
              </w:rPr>
              <w:t>0.0781</w:t>
            </w:r>
          </w:p>
        </w:tc>
      </w:tr>
      <w:tr w:rsidR="00767277" w:rsidRPr="001C3ADA" w14:paraId="54C89D45"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647E65E8" w14:textId="5F2D20B2" w:rsidR="00767277" w:rsidRPr="0074066A" w:rsidRDefault="00D42E90" w:rsidP="008E05ED">
            <w:pPr>
              <w:spacing w:after="0" w:line="240" w:lineRule="auto"/>
              <w:rPr>
                <w:rFonts w:ascii="Arial" w:eastAsia="Times New Roman" w:hAnsi="Arial" w:cs="Arial"/>
                <w:color w:val="000000"/>
                <w:sz w:val="20"/>
                <w:szCs w:val="20"/>
                <w:lang w:val="fr-FR"/>
              </w:rPr>
            </w:pPr>
            <w:ins w:id="61" w:author="Sonier, Remi (DFO/MPO)" w:date="2025-03-04T11:04:00Z">
              <w:r>
                <w:rPr>
                  <w:rFonts w:ascii="Arial" w:eastAsia="Times New Roman" w:hAnsi="Arial" w:cs="Arial"/>
                  <w:color w:val="000000"/>
                  <w:sz w:val="20"/>
                  <w:szCs w:val="20"/>
                  <w:lang w:val="fr-FR"/>
                </w:rPr>
                <w:t>Essai</w:t>
              </w:r>
            </w:ins>
            <w:del w:id="62" w:author="Sonier, Remi (DFO/MPO)" w:date="2025-03-04T11:04:00Z">
              <w:r w:rsidR="00767277" w:rsidRPr="0074066A" w:rsidDel="00D42E90">
                <w:rPr>
                  <w:rFonts w:ascii="Arial" w:eastAsia="Times New Roman" w:hAnsi="Arial" w:cs="Arial"/>
                  <w:color w:val="000000"/>
                  <w:sz w:val="20"/>
                  <w:szCs w:val="20"/>
                  <w:lang w:val="fr-FR"/>
                </w:rPr>
                <w:delText>Procès</w:delText>
              </w:r>
            </w:del>
            <w:r w:rsidR="00767277" w:rsidRPr="0074066A">
              <w:rPr>
                <w:rFonts w:ascii="Arial" w:eastAsia="Times New Roman" w:hAnsi="Arial" w:cs="Arial"/>
                <w:color w:val="000000"/>
                <w:sz w:val="20"/>
                <w:szCs w:val="20"/>
                <w:lang w:val="fr-FR"/>
              </w:rPr>
              <w:t xml:space="preserve"> × Traitement des prédateurs × Niveau de marée</w:t>
            </w:r>
          </w:p>
        </w:tc>
        <w:tc>
          <w:tcPr>
            <w:tcW w:w="990" w:type="dxa"/>
            <w:tcBorders>
              <w:top w:val="nil"/>
              <w:left w:val="nil"/>
              <w:bottom w:val="nil"/>
              <w:right w:val="nil"/>
            </w:tcBorders>
            <w:shd w:val="clear" w:color="auto" w:fill="auto"/>
            <w:noWrap/>
            <w:vAlign w:val="bottom"/>
            <w:hideMark/>
          </w:tcPr>
          <w:p w14:paraId="60186BF7"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8.74</w:t>
            </w:r>
          </w:p>
        </w:tc>
        <w:tc>
          <w:tcPr>
            <w:tcW w:w="630" w:type="dxa"/>
            <w:tcBorders>
              <w:top w:val="nil"/>
              <w:left w:val="nil"/>
              <w:bottom w:val="nil"/>
              <w:right w:val="nil"/>
            </w:tcBorders>
            <w:shd w:val="clear" w:color="auto" w:fill="auto"/>
            <w:noWrap/>
            <w:vAlign w:val="bottom"/>
            <w:hideMark/>
          </w:tcPr>
          <w:p w14:paraId="23F2D825"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365ACF1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0.3646</w:t>
            </w:r>
          </w:p>
        </w:tc>
      </w:tr>
      <w:tr w:rsidR="00767277" w:rsidRPr="001C3ADA" w14:paraId="46934716"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2F464512" w14:textId="4C06F395" w:rsidR="00767277" w:rsidRPr="0074066A" w:rsidRDefault="00D42E90" w:rsidP="008E05ED">
            <w:pPr>
              <w:spacing w:after="0" w:line="240" w:lineRule="auto"/>
              <w:rPr>
                <w:rFonts w:ascii="Arial" w:eastAsia="Times New Roman" w:hAnsi="Arial" w:cs="Arial"/>
                <w:color w:val="000000"/>
                <w:sz w:val="20"/>
                <w:szCs w:val="20"/>
                <w:lang w:val="fr-FR"/>
              </w:rPr>
            </w:pPr>
            <w:ins w:id="63" w:author="Sonier, Remi (DFO/MPO)" w:date="2025-03-04T11:04:00Z">
              <w:r>
                <w:rPr>
                  <w:rFonts w:ascii="Arial" w:eastAsia="Times New Roman" w:hAnsi="Arial" w:cs="Arial"/>
                  <w:color w:val="000000"/>
                  <w:sz w:val="20"/>
                  <w:szCs w:val="20"/>
                  <w:lang w:val="fr-FR"/>
                </w:rPr>
                <w:t>Essai</w:t>
              </w:r>
            </w:ins>
            <w:del w:id="64" w:author="Sonier, Remi (DFO/MPO)" w:date="2025-03-04T11:04:00Z">
              <w:r w:rsidR="00767277" w:rsidRPr="0074066A" w:rsidDel="00D42E90">
                <w:rPr>
                  <w:rFonts w:ascii="Arial" w:eastAsia="Times New Roman" w:hAnsi="Arial" w:cs="Arial"/>
                  <w:color w:val="000000"/>
                  <w:sz w:val="20"/>
                  <w:szCs w:val="20"/>
                  <w:lang w:val="fr-FR"/>
                </w:rPr>
                <w:delText>Procès</w:delText>
              </w:r>
            </w:del>
            <w:r w:rsidR="00767277" w:rsidRPr="0074066A">
              <w:rPr>
                <w:rFonts w:ascii="Arial" w:eastAsia="Times New Roman" w:hAnsi="Arial" w:cs="Arial"/>
                <w:color w:val="000000"/>
                <w:sz w:val="20"/>
                <w:szCs w:val="20"/>
                <w:lang w:val="fr-FR"/>
              </w:rPr>
              <w:t xml:space="preserve"> × Temps × Niveau de marée</w:t>
            </w:r>
          </w:p>
        </w:tc>
        <w:tc>
          <w:tcPr>
            <w:tcW w:w="990" w:type="dxa"/>
            <w:tcBorders>
              <w:top w:val="nil"/>
              <w:left w:val="nil"/>
              <w:bottom w:val="nil"/>
              <w:right w:val="nil"/>
            </w:tcBorders>
            <w:shd w:val="clear" w:color="auto" w:fill="auto"/>
            <w:noWrap/>
            <w:vAlign w:val="bottom"/>
            <w:hideMark/>
          </w:tcPr>
          <w:p w14:paraId="35D497AF"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5.35</w:t>
            </w:r>
          </w:p>
        </w:tc>
        <w:tc>
          <w:tcPr>
            <w:tcW w:w="630" w:type="dxa"/>
            <w:tcBorders>
              <w:top w:val="nil"/>
              <w:left w:val="nil"/>
              <w:bottom w:val="nil"/>
              <w:right w:val="nil"/>
            </w:tcBorders>
            <w:shd w:val="clear" w:color="auto" w:fill="auto"/>
            <w:noWrap/>
            <w:vAlign w:val="bottom"/>
            <w:hideMark/>
          </w:tcPr>
          <w:p w14:paraId="37CBEDBD"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nil"/>
              <w:right w:val="nil"/>
            </w:tcBorders>
            <w:shd w:val="clear" w:color="auto" w:fill="auto"/>
            <w:noWrap/>
            <w:vAlign w:val="bottom"/>
            <w:hideMark/>
          </w:tcPr>
          <w:p w14:paraId="256C4B5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0.7193</w:t>
            </w:r>
          </w:p>
        </w:tc>
      </w:tr>
      <w:tr w:rsidR="00767277" w:rsidRPr="001C3ADA" w14:paraId="67B33DA9" w14:textId="77777777" w:rsidTr="008E05ED">
        <w:trPr>
          <w:trHeight w:val="144"/>
          <w:jc w:val="center"/>
        </w:trPr>
        <w:tc>
          <w:tcPr>
            <w:tcW w:w="6570" w:type="dxa"/>
            <w:tcBorders>
              <w:top w:val="nil"/>
              <w:left w:val="nil"/>
              <w:bottom w:val="nil"/>
              <w:right w:val="nil"/>
            </w:tcBorders>
            <w:shd w:val="clear" w:color="auto" w:fill="auto"/>
            <w:noWrap/>
            <w:vAlign w:val="bottom"/>
            <w:hideMark/>
          </w:tcPr>
          <w:p w14:paraId="1B1AE1D9" w14:textId="77777777" w:rsidR="00767277" w:rsidRPr="0074066A"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990" w:type="dxa"/>
            <w:tcBorders>
              <w:top w:val="nil"/>
              <w:left w:val="nil"/>
              <w:bottom w:val="nil"/>
              <w:right w:val="nil"/>
            </w:tcBorders>
            <w:shd w:val="clear" w:color="auto" w:fill="auto"/>
            <w:noWrap/>
            <w:vAlign w:val="bottom"/>
            <w:hideMark/>
          </w:tcPr>
          <w:p w14:paraId="715706EA"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2.58</w:t>
            </w:r>
          </w:p>
        </w:tc>
        <w:tc>
          <w:tcPr>
            <w:tcW w:w="630" w:type="dxa"/>
            <w:tcBorders>
              <w:top w:val="nil"/>
              <w:left w:val="nil"/>
              <w:bottom w:val="nil"/>
              <w:right w:val="nil"/>
            </w:tcBorders>
            <w:shd w:val="clear" w:color="auto" w:fill="auto"/>
            <w:noWrap/>
            <w:vAlign w:val="bottom"/>
            <w:hideMark/>
          </w:tcPr>
          <w:p w14:paraId="32B12AF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2</w:t>
            </w:r>
          </w:p>
        </w:tc>
        <w:tc>
          <w:tcPr>
            <w:tcW w:w="1080" w:type="dxa"/>
            <w:tcBorders>
              <w:top w:val="nil"/>
              <w:left w:val="nil"/>
              <w:bottom w:val="nil"/>
              <w:right w:val="nil"/>
            </w:tcBorders>
            <w:shd w:val="clear" w:color="auto" w:fill="auto"/>
            <w:noWrap/>
            <w:vAlign w:val="bottom"/>
            <w:hideMark/>
          </w:tcPr>
          <w:p w14:paraId="51CAAF48"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0.2752</w:t>
            </w:r>
          </w:p>
        </w:tc>
      </w:tr>
      <w:tr w:rsidR="00767277" w:rsidRPr="001C3ADA" w14:paraId="468B459F" w14:textId="77777777" w:rsidTr="008E05ED">
        <w:trPr>
          <w:trHeight w:val="144"/>
          <w:jc w:val="center"/>
        </w:trPr>
        <w:tc>
          <w:tcPr>
            <w:tcW w:w="6570" w:type="dxa"/>
            <w:tcBorders>
              <w:top w:val="nil"/>
              <w:left w:val="nil"/>
              <w:bottom w:val="single" w:sz="4" w:space="0" w:color="auto"/>
              <w:right w:val="nil"/>
            </w:tcBorders>
            <w:shd w:val="clear" w:color="auto" w:fill="auto"/>
            <w:noWrap/>
            <w:vAlign w:val="bottom"/>
            <w:hideMark/>
          </w:tcPr>
          <w:p w14:paraId="62517ACC" w14:textId="2AFF0752" w:rsidR="00767277" w:rsidRPr="0074066A" w:rsidRDefault="00D42E90" w:rsidP="008E05ED">
            <w:pPr>
              <w:spacing w:after="0" w:line="240" w:lineRule="auto"/>
              <w:rPr>
                <w:rFonts w:ascii="Arial" w:eastAsia="Times New Roman" w:hAnsi="Arial" w:cs="Arial"/>
                <w:color w:val="000000"/>
                <w:sz w:val="20"/>
                <w:szCs w:val="20"/>
                <w:lang w:val="fr-FR"/>
              </w:rPr>
            </w:pPr>
            <w:ins w:id="65" w:author="Sonier, Remi (DFO/MPO)" w:date="2025-03-04T11:04:00Z">
              <w:r>
                <w:rPr>
                  <w:rFonts w:ascii="Arial" w:eastAsia="Times New Roman" w:hAnsi="Arial" w:cs="Arial"/>
                  <w:color w:val="000000"/>
                  <w:sz w:val="20"/>
                  <w:szCs w:val="20"/>
                  <w:lang w:val="fr-FR"/>
                </w:rPr>
                <w:t>Essai</w:t>
              </w:r>
            </w:ins>
            <w:del w:id="66" w:author="Sonier, Remi (DFO/MPO)" w:date="2025-03-04T11:04:00Z">
              <w:r w:rsidR="00767277" w:rsidRPr="0074066A" w:rsidDel="00D42E90">
                <w:rPr>
                  <w:rFonts w:ascii="Arial" w:eastAsia="Times New Roman" w:hAnsi="Arial" w:cs="Arial"/>
                  <w:color w:val="000000"/>
                  <w:sz w:val="20"/>
                  <w:szCs w:val="20"/>
                  <w:lang w:val="fr-FR"/>
                </w:rPr>
                <w:delText>Procès</w:delText>
              </w:r>
            </w:del>
            <w:r w:rsidR="00767277" w:rsidRPr="0074066A">
              <w:rPr>
                <w:rFonts w:ascii="Arial" w:eastAsia="Times New Roman" w:hAnsi="Arial" w:cs="Arial"/>
                <w:color w:val="000000"/>
                <w:sz w:val="20"/>
                <w:szCs w:val="20"/>
                <w:lang w:val="fr-FR"/>
              </w:rPr>
              <w:t xml:space="preserve"> × Traitement des prédateurs × Temps × Niveau de marée</w:t>
            </w:r>
          </w:p>
        </w:tc>
        <w:tc>
          <w:tcPr>
            <w:tcW w:w="990" w:type="dxa"/>
            <w:tcBorders>
              <w:top w:val="nil"/>
              <w:left w:val="nil"/>
              <w:bottom w:val="single" w:sz="4" w:space="0" w:color="auto"/>
              <w:right w:val="nil"/>
            </w:tcBorders>
            <w:shd w:val="clear" w:color="auto" w:fill="auto"/>
            <w:noWrap/>
            <w:vAlign w:val="bottom"/>
            <w:hideMark/>
          </w:tcPr>
          <w:p w14:paraId="6AE0CE5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4.05</w:t>
            </w:r>
          </w:p>
        </w:tc>
        <w:tc>
          <w:tcPr>
            <w:tcW w:w="630" w:type="dxa"/>
            <w:tcBorders>
              <w:top w:val="nil"/>
              <w:left w:val="nil"/>
              <w:bottom w:val="single" w:sz="4" w:space="0" w:color="auto"/>
              <w:right w:val="nil"/>
            </w:tcBorders>
            <w:shd w:val="clear" w:color="auto" w:fill="auto"/>
            <w:noWrap/>
            <w:vAlign w:val="bottom"/>
            <w:hideMark/>
          </w:tcPr>
          <w:p w14:paraId="4D5968A0"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8</w:t>
            </w:r>
          </w:p>
        </w:tc>
        <w:tc>
          <w:tcPr>
            <w:tcW w:w="1080" w:type="dxa"/>
            <w:tcBorders>
              <w:top w:val="nil"/>
              <w:left w:val="nil"/>
              <w:bottom w:val="single" w:sz="4" w:space="0" w:color="auto"/>
              <w:right w:val="nil"/>
            </w:tcBorders>
            <w:shd w:val="clear" w:color="auto" w:fill="auto"/>
            <w:noWrap/>
            <w:vAlign w:val="bottom"/>
            <w:hideMark/>
          </w:tcPr>
          <w:p w14:paraId="7A0FADCB" w14:textId="77777777" w:rsidR="00767277" w:rsidRPr="001C3ADA" w:rsidRDefault="00767277" w:rsidP="008E05ED">
            <w:pPr>
              <w:spacing w:after="0" w:line="240" w:lineRule="auto"/>
              <w:jc w:val="right"/>
              <w:rPr>
                <w:rFonts w:ascii="Arial" w:eastAsia="Times New Roman" w:hAnsi="Arial" w:cs="Arial"/>
                <w:color w:val="000000"/>
                <w:sz w:val="20"/>
                <w:szCs w:val="20"/>
              </w:rPr>
            </w:pPr>
            <w:r w:rsidRPr="001C3ADA">
              <w:rPr>
                <w:rFonts w:ascii="Arial" w:eastAsia="Times New Roman" w:hAnsi="Arial" w:cs="Arial"/>
                <w:color w:val="000000"/>
                <w:sz w:val="20"/>
                <w:szCs w:val="20"/>
              </w:rPr>
              <w:t>0.8527</w:t>
            </w:r>
          </w:p>
        </w:tc>
      </w:tr>
    </w:tbl>
    <w:p w14:paraId="67FACEC8" w14:textId="77777777" w:rsidR="00767277" w:rsidRPr="001C3ADA" w:rsidRDefault="00767277" w:rsidP="00767277">
      <w:pPr>
        <w:jc w:val="both"/>
        <w:rPr>
          <w:rFonts w:ascii="Arial" w:hAnsi="Arial" w:cs="Arial"/>
        </w:rPr>
      </w:pPr>
      <w:r w:rsidRPr="001C3ADA">
        <w:rPr>
          <w:rFonts w:ascii="Arial" w:hAnsi="Arial" w:cs="Arial"/>
        </w:rPr>
        <w:t xml:space="preserve">  </w:t>
      </w:r>
    </w:p>
    <w:p w14:paraId="1BDBCFAF" w14:textId="77777777" w:rsidR="00767277" w:rsidRPr="001C3ADA" w:rsidRDefault="00767277" w:rsidP="00767277">
      <w:pPr>
        <w:rPr>
          <w:rFonts w:ascii="Arial" w:hAnsi="Arial" w:cs="Arial"/>
          <w:b/>
          <w:bCs/>
        </w:rPr>
      </w:pPr>
      <w:r w:rsidRPr="001C3ADA">
        <w:rPr>
          <w:rFonts w:ascii="Arial" w:hAnsi="Arial" w:cs="Arial"/>
          <w:b/>
          <w:bCs/>
        </w:rPr>
        <w:br w:type="page"/>
      </w:r>
    </w:p>
    <w:p w14:paraId="5ABB3E2B" w14:textId="5ECBF595"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S2. </w:t>
      </w:r>
      <w:r w:rsidRPr="0074066A">
        <w:rPr>
          <w:rFonts w:ascii="Arial" w:hAnsi="Arial" w:cs="Arial"/>
          <w:sz w:val="20"/>
          <w:szCs w:val="20"/>
          <w:lang w:val="fr-FR"/>
        </w:rPr>
        <w:t xml:space="preserve">Résultats des tests par paires entre les essais expérimentaux sur la proportion de </w:t>
      </w:r>
      <w:del w:id="67" w:author="Sonier, Remi (DFO/MPO)" w:date="2025-03-04T10:58:00Z">
        <w:r w:rsidRPr="0074066A" w:rsidDel="006075C2">
          <w:rPr>
            <w:rFonts w:ascii="Arial" w:hAnsi="Arial" w:cs="Arial"/>
            <w:sz w:val="20"/>
            <w:szCs w:val="20"/>
            <w:lang w:val="fr-FR"/>
          </w:rPr>
          <w:delText xml:space="preserve">palourdes </w:delText>
        </w:r>
      </w:del>
      <w:ins w:id="68" w:author="Sonier, Remi (DFO/MPO)" w:date="2025-03-04T10:58:00Z">
        <w:r w:rsidR="006075C2">
          <w:rPr>
            <w:rFonts w:ascii="Arial" w:hAnsi="Arial" w:cs="Arial"/>
            <w:sz w:val="20"/>
            <w:szCs w:val="20"/>
            <w:lang w:val="fr-FR"/>
          </w:rPr>
          <w:t>mye</w:t>
        </w:r>
        <w:r w:rsidR="006075C2" w:rsidRPr="0074066A">
          <w:rPr>
            <w:rFonts w:ascii="Arial" w:hAnsi="Arial" w:cs="Arial"/>
            <w:sz w:val="20"/>
            <w:szCs w:val="20"/>
            <w:lang w:val="fr-FR"/>
          </w:rPr>
          <w:t xml:space="preserve">s </w:t>
        </w:r>
      </w:ins>
      <w:r w:rsidRPr="0074066A">
        <w:rPr>
          <w:rFonts w:ascii="Arial" w:hAnsi="Arial" w:cs="Arial"/>
          <w:sz w:val="20"/>
          <w:szCs w:val="20"/>
          <w:lang w:val="fr-FR"/>
        </w:rPr>
        <w:t>enfouies. Les résultats ont été générés à l'aide de la fonction pairs() d'un modèle par paire généré à l'aide de la fonction emmeans() du paquetage 'emmeans' de R. Le texte en gras dénote des effets significatifs à p ≤ 0,05 ; le texte en italique dénote des effets marginalement non significatifs à p ≤ 0,10. Les résultats sont regroupés pour l'ensemble des traitements contre les prédateurs, des périodes et des niveaux de marée.</w:t>
      </w:r>
    </w:p>
    <w:tbl>
      <w:tblPr>
        <w:tblW w:w="8010" w:type="dxa"/>
        <w:jc w:val="center"/>
        <w:tblLook w:val="04A0" w:firstRow="1" w:lastRow="0" w:firstColumn="1" w:lastColumn="0" w:noHBand="0" w:noVBand="1"/>
      </w:tblPr>
      <w:tblGrid>
        <w:gridCol w:w="2160"/>
        <w:gridCol w:w="1860"/>
        <w:gridCol w:w="960"/>
        <w:gridCol w:w="960"/>
        <w:gridCol w:w="1080"/>
        <w:gridCol w:w="990"/>
      </w:tblGrid>
      <w:tr w:rsidR="00767277" w:rsidRPr="00ED14F3" w14:paraId="060498B6" w14:textId="77777777" w:rsidTr="008E05ED">
        <w:trPr>
          <w:trHeight w:val="144"/>
          <w:jc w:val="center"/>
        </w:trPr>
        <w:tc>
          <w:tcPr>
            <w:tcW w:w="2160" w:type="dxa"/>
            <w:tcBorders>
              <w:top w:val="single" w:sz="4" w:space="0" w:color="auto"/>
              <w:left w:val="nil"/>
              <w:bottom w:val="single" w:sz="4" w:space="0" w:color="auto"/>
              <w:right w:val="nil"/>
            </w:tcBorders>
            <w:shd w:val="clear" w:color="auto" w:fill="auto"/>
            <w:noWrap/>
            <w:vAlign w:val="bottom"/>
            <w:hideMark/>
          </w:tcPr>
          <w:p w14:paraId="5C4CF067" w14:textId="77777777" w:rsidR="00767277" w:rsidRPr="00ED14F3" w:rsidRDefault="00767277" w:rsidP="008E05ED">
            <w:pPr>
              <w:spacing w:after="0" w:line="240" w:lineRule="auto"/>
              <w:rPr>
                <w:rFonts w:ascii="Arial" w:eastAsia="Times New Roman" w:hAnsi="Arial" w:cs="Arial"/>
                <w:color w:val="000000"/>
                <w:sz w:val="20"/>
                <w:szCs w:val="20"/>
              </w:rPr>
            </w:pPr>
            <w:r w:rsidRPr="00ED14F3">
              <w:rPr>
                <w:rFonts w:ascii="Arial" w:eastAsia="Times New Roman" w:hAnsi="Arial" w:cs="Arial"/>
                <w:color w:val="000000"/>
                <w:sz w:val="20"/>
                <w:szCs w:val="20"/>
              </w:rPr>
              <w:t>Contrast</w:t>
            </w:r>
            <w:r>
              <w:rPr>
                <w:rFonts w:ascii="Arial" w:eastAsia="Times New Roman" w:hAnsi="Arial" w:cs="Arial"/>
                <w:color w:val="000000"/>
                <w:sz w:val="20"/>
                <w:szCs w:val="20"/>
              </w:rPr>
              <w:t>e</w:t>
            </w:r>
          </w:p>
        </w:tc>
        <w:tc>
          <w:tcPr>
            <w:tcW w:w="1860" w:type="dxa"/>
            <w:tcBorders>
              <w:top w:val="single" w:sz="4" w:space="0" w:color="auto"/>
              <w:left w:val="nil"/>
              <w:bottom w:val="single" w:sz="4" w:space="0" w:color="auto"/>
              <w:right w:val="nil"/>
            </w:tcBorders>
            <w:shd w:val="clear" w:color="auto" w:fill="auto"/>
            <w:noWrap/>
            <w:vAlign w:val="bottom"/>
            <w:hideMark/>
          </w:tcPr>
          <w:p w14:paraId="0EAF982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016BF55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SE</w:t>
            </w:r>
          </w:p>
        </w:tc>
        <w:tc>
          <w:tcPr>
            <w:tcW w:w="960" w:type="dxa"/>
            <w:tcBorders>
              <w:top w:val="single" w:sz="4" w:space="0" w:color="auto"/>
              <w:left w:val="nil"/>
              <w:bottom w:val="single" w:sz="4" w:space="0" w:color="auto"/>
              <w:right w:val="nil"/>
            </w:tcBorders>
            <w:shd w:val="clear" w:color="auto" w:fill="auto"/>
            <w:noWrap/>
            <w:vAlign w:val="bottom"/>
            <w:hideMark/>
          </w:tcPr>
          <w:p w14:paraId="25B0E6A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df</w:t>
            </w:r>
          </w:p>
        </w:tc>
        <w:tc>
          <w:tcPr>
            <w:tcW w:w="1080" w:type="dxa"/>
            <w:tcBorders>
              <w:top w:val="single" w:sz="4" w:space="0" w:color="auto"/>
              <w:left w:val="nil"/>
              <w:bottom w:val="single" w:sz="4" w:space="0" w:color="auto"/>
              <w:right w:val="nil"/>
            </w:tcBorders>
            <w:shd w:val="clear" w:color="auto" w:fill="auto"/>
            <w:noWrap/>
            <w:vAlign w:val="bottom"/>
            <w:hideMark/>
          </w:tcPr>
          <w:p w14:paraId="0E8D3D6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74066A">
              <w:rPr>
                <w:rFonts w:ascii="Arial" w:eastAsia="Times New Roman" w:hAnsi="Arial" w:cs="Arial"/>
                <w:color w:val="000000"/>
                <w:sz w:val="20"/>
                <w:szCs w:val="20"/>
              </w:rPr>
              <w:t>rapport z</w:t>
            </w:r>
          </w:p>
        </w:tc>
        <w:tc>
          <w:tcPr>
            <w:tcW w:w="990" w:type="dxa"/>
            <w:tcBorders>
              <w:top w:val="single" w:sz="4" w:space="0" w:color="auto"/>
              <w:left w:val="nil"/>
              <w:bottom w:val="single" w:sz="4" w:space="0" w:color="auto"/>
              <w:right w:val="nil"/>
            </w:tcBorders>
            <w:shd w:val="clear" w:color="auto" w:fill="auto"/>
            <w:noWrap/>
            <w:vAlign w:val="bottom"/>
            <w:hideMark/>
          </w:tcPr>
          <w:p w14:paraId="5B7A831B" w14:textId="77777777" w:rsidR="00767277" w:rsidRPr="00ED14F3"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ED14F3" w14:paraId="7E96E04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9633D81"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860" w:type="dxa"/>
            <w:tcBorders>
              <w:top w:val="nil"/>
              <w:left w:val="nil"/>
              <w:bottom w:val="nil"/>
              <w:right w:val="nil"/>
            </w:tcBorders>
            <w:shd w:val="clear" w:color="auto" w:fill="auto"/>
            <w:noWrap/>
            <w:vAlign w:val="bottom"/>
            <w:hideMark/>
          </w:tcPr>
          <w:p w14:paraId="6F3B715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567779E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1.32</w:t>
            </w:r>
          </w:p>
        </w:tc>
        <w:tc>
          <w:tcPr>
            <w:tcW w:w="960" w:type="dxa"/>
            <w:tcBorders>
              <w:top w:val="nil"/>
              <w:left w:val="nil"/>
              <w:bottom w:val="nil"/>
              <w:right w:val="nil"/>
            </w:tcBorders>
            <w:shd w:val="clear" w:color="auto" w:fill="auto"/>
            <w:noWrap/>
            <w:vAlign w:val="bottom"/>
            <w:hideMark/>
          </w:tcPr>
          <w:p w14:paraId="408CA3C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E730139"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-1.08</w:t>
            </w:r>
          </w:p>
        </w:tc>
        <w:tc>
          <w:tcPr>
            <w:tcW w:w="990" w:type="dxa"/>
            <w:tcBorders>
              <w:top w:val="nil"/>
              <w:left w:val="nil"/>
              <w:bottom w:val="nil"/>
              <w:right w:val="nil"/>
            </w:tcBorders>
            <w:shd w:val="clear" w:color="auto" w:fill="auto"/>
            <w:noWrap/>
            <w:vAlign w:val="bottom"/>
            <w:hideMark/>
          </w:tcPr>
          <w:p w14:paraId="4D02C6F1"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0.8154</w:t>
            </w:r>
          </w:p>
        </w:tc>
      </w:tr>
      <w:tr w:rsidR="00767277" w:rsidRPr="00ED14F3" w14:paraId="2DAA9939"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7D2787CA"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70915BF9"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8.19</w:t>
            </w:r>
          </w:p>
        </w:tc>
        <w:tc>
          <w:tcPr>
            <w:tcW w:w="960" w:type="dxa"/>
            <w:tcBorders>
              <w:top w:val="nil"/>
              <w:left w:val="nil"/>
              <w:bottom w:val="nil"/>
              <w:right w:val="nil"/>
            </w:tcBorders>
            <w:shd w:val="clear" w:color="auto" w:fill="auto"/>
            <w:noWrap/>
            <w:vAlign w:val="bottom"/>
            <w:hideMark/>
          </w:tcPr>
          <w:p w14:paraId="1382489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1.93</w:t>
            </w:r>
          </w:p>
        </w:tc>
        <w:tc>
          <w:tcPr>
            <w:tcW w:w="960" w:type="dxa"/>
            <w:tcBorders>
              <w:top w:val="nil"/>
              <w:left w:val="nil"/>
              <w:bottom w:val="nil"/>
              <w:right w:val="nil"/>
            </w:tcBorders>
            <w:shd w:val="clear" w:color="auto" w:fill="auto"/>
            <w:noWrap/>
            <w:vAlign w:val="bottom"/>
            <w:hideMark/>
          </w:tcPr>
          <w:p w14:paraId="08274FF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733E71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4.24</w:t>
            </w:r>
          </w:p>
        </w:tc>
        <w:tc>
          <w:tcPr>
            <w:tcW w:w="990" w:type="dxa"/>
            <w:tcBorders>
              <w:top w:val="nil"/>
              <w:left w:val="nil"/>
              <w:bottom w:val="nil"/>
              <w:right w:val="nil"/>
            </w:tcBorders>
            <w:shd w:val="clear" w:color="auto" w:fill="auto"/>
            <w:noWrap/>
            <w:vAlign w:val="bottom"/>
            <w:hideMark/>
          </w:tcPr>
          <w:p w14:paraId="4D360D5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1E942511"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4C4F8A7"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1383C31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-1.43</w:t>
            </w:r>
          </w:p>
        </w:tc>
        <w:tc>
          <w:tcPr>
            <w:tcW w:w="960" w:type="dxa"/>
            <w:tcBorders>
              <w:top w:val="nil"/>
              <w:left w:val="nil"/>
              <w:bottom w:val="nil"/>
              <w:right w:val="nil"/>
            </w:tcBorders>
            <w:shd w:val="clear" w:color="auto" w:fill="auto"/>
            <w:noWrap/>
            <w:vAlign w:val="bottom"/>
            <w:hideMark/>
          </w:tcPr>
          <w:p w14:paraId="40DFE11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1.42</w:t>
            </w:r>
          </w:p>
        </w:tc>
        <w:tc>
          <w:tcPr>
            <w:tcW w:w="960" w:type="dxa"/>
            <w:tcBorders>
              <w:top w:val="nil"/>
              <w:left w:val="nil"/>
              <w:bottom w:val="nil"/>
              <w:right w:val="nil"/>
            </w:tcBorders>
            <w:shd w:val="clear" w:color="auto" w:fill="auto"/>
            <w:noWrap/>
            <w:vAlign w:val="bottom"/>
            <w:hideMark/>
          </w:tcPr>
          <w:p w14:paraId="67CBB8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D814592"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-1.00</w:t>
            </w:r>
          </w:p>
        </w:tc>
        <w:tc>
          <w:tcPr>
            <w:tcW w:w="990" w:type="dxa"/>
            <w:tcBorders>
              <w:top w:val="nil"/>
              <w:left w:val="nil"/>
              <w:bottom w:val="nil"/>
              <w:right w:val="nil"/>
            </w:tcBorders>
            <w:shd w:val="clear" w:color="auto" w:fill="auto"/>
            <w:noWrap/>
            <w:vAlign w:val="bottom"/>
            <w:hideMark/>
          </w:tcPr>
          <w:p w14:paraId="3356A8B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0.8544</w:t>
            </w:r>
          </w:p>
        </w:tc>
      </w:tr>
      <w:tr w:rsidR="00767277" w:rsidRPr="00ED14F3" w14:paraId="71AED5D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45EBED0"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860" w:type="dxa"/>
            <w:tcBorders>
              <w:top w:val="nil"/>
              <w:left w:val="nil"/>
              <w:bottom w:val="nil"/>
              <w:right w:val="nil"/>
            </w:tcBorders>
            <w:shd w:val="clear" w:color="auto" w:fill="auto"/>
            <w:noWrap/>
            <w:vAlign w:val="bottom"/>
            <w:hideMark/>
          </w:tcPr>
          <w:p w14:paraId="31CB0FE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-0.81</w:t>
            </w:r>
          </w:p>
        </w:tc>
        <w:tc>
          <w:tcPr>
            <w:tcW w:w="960" w:type="dxa"/>
            <w:tcBorders>
              <w:top w:val="nil"/>
              <w:left w:val="nil"/>
              <w:bottom w:val="nil"/>
              <w:right w:val="nil"/>
            </w:tcBorders>
            <w:shd w:val="clear" w:color="auto" w:fill="auto"/>
            <w:noWrap/>
            <w:vAlign w:val="bottom"/>
            <w:hideMark/>
          </w:tcPr>
          <w:p w14:paraId="562DB8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1.15</w:t>
            </w:r>
          </w:p>
        </w:tc>
        <w:tc>
          <w:tcPr>
            <w:tcW w:w="960" w:type="dxa"/>
            <w:tcBorders>
              <w:top w:val="nil"/>
              <w:left w:val="nil"/>
              <w:bottom w:val="nil"/>
              <w:right w:val="nil"/>
            </w:tcBorders>
            <w:shd w:val="clear" w:color="auto" w:fill="auto"/>
            <w:noWrap/>
            <w:vAlign w:val="bottom"/>
            <w:hideMark/>
          </w:tcPr>
          <w:p w14:paraId="33055D3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FD4B8C6"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-0.70</w:t>
            </w:r>
          </w:p>
        </w:tc>
        <w:tc>
          <w:tcPr>
            <w:tcW w:w="990" w:type="dxa"/>
            <w:tcBorders>
              <w:top w:val="nil"/>
              <w:left w:val="nil"/>
              <w:bottom w:val="nil"/>
              <w:right w:val="nil"/>
            </w:tcBorders>
            <w:shd w:val="clear" w:color="auto" w:fill="auto"/>
            <w:noWrap/>
            <w:vAlign w:val="bottom"/>
            <w:hideMark/>
          </w:tcPr>
          <w:p w14:paraId="4EC188E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0.9560</w:t>
            </w:r>
          </w:p>
        </w:tc>
      </w:tr>
      <w:tr w:rsidR="00767277" w:rsidRPr="00ED14F3" w14:paraId="3E23339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5B4DBE71"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860" w:type="dxa"/>
            <w:tcBorders>
              <w:top w:val="nil"/>
              <w:left w:val="nil"/>
              <w:bottom w:val="nil"/>
              <w:right w:val="nil"/>
            </w:tcBorders>
            <w:shd w:val="clear" w:color="auto" w:fill="auto"/>
            <w:noWrap/>
            <w:vAlign w:val="bottom"/>
            <w:hideMark/>
          </w:tcPr>
          <w:p w14:paraId="508FD748"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3942C4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2.22</w:t>
            </w:r>
          </w:p>
        </w:tc>
        <w:tc>
          <w:tcPr>
            <w:tcW w:w="960" w:type="dxa"/>
            <w:tcBorders>
              <w:top w:val="nil"/>
              <w:left w:val="nil"/>
              <w:bottom w:val="nil"/>
              <w:right w:val="nil"/>
            </w:tcBorders>
            <w:shd w:val="clear" w:color="auto" w:fill="auto"/>
            <w:noWrap/>
            <w:vAlign w:val="bottom"/>
            <w:hideMark/>
          </w:tcPr>
          <w:p w14:paraId="5166A5A5"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69ED7CC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4.34</w:t>
            </w:r>
          </w:p>
        </w:tc>
        <w:tc>
          <w:tcPr>
            <w:tcW w:w="990" w:type="dxa"/>
            <w:tcBorders>
              <w:top w:val="nil"/>
              <w:left w:val="nil"/>
              <w:bottom w:val="nil"/>
              <w:right w:val="nil"/>
            </w:tcBorders>
            <w:shd w:val="clear" w:color="auto" w:fill="auto"/>
            <w:noWrap/>
            <w:vAlign w:val="bottom"/>
            <w:hideMark/>
          </w:tcPr>
          <w:p w14:paraId="56D82C2A"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0.0001</w:t>
            </w:r>
          </w:p>
        </w:tc>
      </w:tr>
      <w:tr w:rsidR="00767277" w:rsidRPr="00ED14F3" w14:paraId="43A87377"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677F8DCF"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860" w:type="dxa"/>
            <w:tcBorders>
              <w:top w:val="nil"/>
              <w:left w:val="nil"/>
              <w:bottom w:val="nil"/>
              <w:right w:val="nil"/>
            </w:tcBorders>
            <w:shd w:val="clear" w:color="auto" w:fill="auto"/>
            <w:noWrap/>
            <w:vAlign w:val="bottom"/>
            <w:hideMark/>
          </w:tcPr>
          <w:p w14:paraId="23702980"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60" w:type="dxa"/>
            <w:tcBorders>
              <w:top w:val="nil"/>
              <w:left w:val="nil"/>
              <w:bottom w:val="nil"/>
              <w:right w:val="nil"/>
            </w:tcBorders>
            <w:shd w:val="clear" w:color="auto" w:fill="auto"/>
            <w:noWrap/>
            <w:vAlign w:val="bottom"/>
            <w:hideMark/>
          </w:tcPr>
          <w:p w14:paraId="20F4CB2D"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1.80</w:t>
            </w:r>
          </w:p>
        </w:tc>
        <w:tc>
          <w:tcPr>
            <w:tcW w:w="960" w:type="dxa"/>
            <w:tcBorders>
              <w:top w:val="nil"/>
              <w:left w:val="nil"/>
              <w:bottom w:val="nil"/>
              <w:right w:val="nil"/>
            </w:tcBorders>
            <w:shd w:val="clear" w:color="auto" w:fill="auto"/>
            <w:noWrap/>
            <w:vAlign w:val="bottom"/>
            <w:hideMark/>
          </w:tcPr>
          <w:p w14:paraId="6A232F3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2D8830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0.01</w:t>
            </w:r>
          </w:p>
        </w:tc>
        <w:tc>
          <w:tcPr>
            <w:tcW w:w="990" w:type="dxa"/>
            <w:tcBorders>
              <w:top w:val="nil"/>
              <w:left w:val="nil"/>
              <w:bottom w:val="nil"/>
              <w:right w:val="nil"/>
            </w:tcBorders>
            <w:shd w:val="clear" w:color="auto" w:fill="auto"/>
            <w:noWrap/>
            <w:vAlign w:val="bottom"/>
            <w:hideMark/>
          </w:tcPr>
          <w:p w14:paraId="2727F9D7"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&gt;0.9999</w:t>
            </w:r>
          </w:p>
        </w:tc>
      </w:tr>
      <w:tr w:rsidR="00767277" w:rsidRPr="00ED14F3" w14:paraId="67820CFD"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30626536"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860" w:type="dxa"/>
            <w:tcBorders>
              <w:top w:val="nil"/>
              <w:left w:val="nil"/>
              <w:bottom w:val="nil"/>
              <w:right w:val="nil"/>
            </w:tcBorders>
            <w:shd w:val="clear" w:color="auto" w:fill="auto"/>
            <w:noWrap/>
            <w:vAlign w:val="bottom"/>
            <w:hideMark/>
          </w:tcPr>
          <w:p w14:paraId="49D19F4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0.63</w:t>
            </w:r>
          </w:p>
        </w:tc>
        <w:tc>
          <w:tcPr>
            <w:tcW w:w="960" w:type="dxa"/>
            <w:tcBorders>
              <w:top w:val="nil"/>
              <w:left w:val="nil"/>
              <w:bottom w:val="nil"/>
              <w:right w:val="nil"/>
            </w:tcBorders>
            <w:shd w:val="clear" w:color="auto" w:fill="auto"/>
            <w:noWrap/>
            <w:vAlign w:val="bottom"/>
            <w:hideMark/>
          </w:tcPr>
          <w:p w14:paraId="09D9799C"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1.61</w:t>
            </w:r>
          </w:p>
        </w:tc>
        <w:tc>
          <w:tcPr>
            <w:tcW w:w="960" w:type="dxa"/>
            <w:tcBorders>
              <w:top w:val="nil"/>
              <w:left w:val="nil"/>
              <w:bottom w:val="nil"/>
              <w:right w:val="nil"/>
            </w:tcBorders>
            <w:shd w:val="clear" w:color="auto" w:fill="auto"/>
            <w:noWrap/>
            <w:vAlign w:val="bottom"/>
            <w:hideMark/>
          </w:tcPr>
          <w:p w14:paraId="771B1C54"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661AA75E"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0.39</w:t>
            </w:r>
          </w:p>
        </w:tc>
        <w:tc>
          <w:tcPr>
            <w:tcW w:w="990" w:type="dxa"/>
            <w:tcBorders>
              <w:top w:val="nil"/>
              <w:left w:val="nil"/>
              <w:bottom w:val="nil"/>
              <w:right w:val="nil"/>
            </w:tcBorders>
            <w:shd w:val="clear" w:color="auto" w:fill="auto"/>
            <w:noWrap/>
            <w:vAlign w:val="bottom"/>
            <w:hideMark/>
          </w:tcPr>
          <w:p w14:paraId="2793ADD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0.9952</w:t>
            </w:r>
          </w:p>
        </w:tc>
      </w:tr>
      <w:tr w:rsidR="00767277" w:rsidRPr="00ED14F3" w14:paraId="3FD682BB"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033942F8"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860" w:type="dxa"/>
            <w:tcBorders>
              <w:top w:val="nil"/>
              <w:left w:val="nil"/>
              <w:bottom w:val="nil"/>
              <w:right w:val="nil"/>
            </w:tcBorders>
            <w:shd w:val="clear" w:color="auto" w:fill="auto"/>
            <w:noWrap/>
            <w:vAlign w:val="bottom"/>
            <w:hideMark/>
          </w:tcPr>
          <w:p w14:paraId="46CADDA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-9.62</w:t>
            </w:r>
          </w:p>
        </w:tc>
        <w:tc>
          <w:tcPr>
            <w:tcW w:w="960" w:type="dxa"/>
            <w:tcBorders>
              <w:top w:val="nil"/>
              <w:left w:val="nil"/>
              <w:bottom w:val="nil"/>
              <w:right w:val="nil"/>
            </w:tcBorders>
            <w:shd w:val="clear" w:color="auto" w:fill="auto"/>
            <w:noWrap/>
            <w:vAlign w:val="bottom"/>
            <w:hideMark/>
          </w:tcPr>
          <w:p w14:paraId="6FA5A33C"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2.24</w:t>
            </w:r>
          </w:p>
        </w:tc>
        <w:tc>
          <w:tcPr>
            <w:tcW w:w="960" w:type="dxa"/>
            <w:tcBorders>
              <w:top w:val="nil"/>
              <w:left w:val="nil"/>
              <w:bottom w:val="nil"/>
              <w:right w:val="nil"/>
            </w:tcBorders>
            <w:shd w:val="clear" w:color="auto" w:fill="auto"/>
            <w:noWrap/>
            <w:vAlign w:val="bottom"/>
            <w:hideMark/>
          </w:tcPr>
          <w:p w14:paraId="407430A7"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47B5A3F"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-4.28</w:t>
            </w:r>
          </w:p>
        </w:tc>
        <w:tc>
          <w:tcPr>
            <w:tcW w:w="990" w:type="dxa"/>
            <w:tcBorders>
              <w:top w:val="nil"/>
              <w:left w:val="nil"/>
              <w:bottom w:val="nil"/>
              <w:right w:val="nil"/>
            </w:tcBorders>
            <w:shd w:val="clear" w:color="auto" w:fill="auto"/>
            <w:noWrap/>
            <w:vAlign w:val="bottom"/>
            <w:hideMark/>
          </w:tcPr>
          <w:p w14:paraId="4B420C16"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4DB69B2" w14:textId="77777777" w:rsidTr="008E05ED">
        <w:trPr>
          <w:trHeight w:val="144"/>
          <w:jc w:val="center"/>
        </w:trPr>
        <w:tc>
          <w:tcPr>
            <w:tcW w:w="2160" w:type="dxa"/>
            <w:tcBorders>
              <w:top w:val="nil"/>
              <w:left w:val="nil"/>
              <w:bottom w:val="nil"/>
              <w:right w:val="nil"/>
            </w:tcBorders>
            <w:shd w:val="clear" w:color="auto" w:fill="auto"/>
            <w:noWrap/>
            <w:vAlign w:val="bottom"/>
            <w:hideMark/>
          </w:tcPr>
          <w:p w14:paraId="23621880" w14:textId="77777777" w:rsidR="00767277" w:rsidRPr="00ED14F3"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ED14F3">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Septembre</w:t>
            </w:r>
          </w:p>
        </w:tc>
        <w:tc>
          <w:tcPr>
            <w:tcW w:w="1860" w:type="dxa"/>
            <w:tcBorders>
              <w:top w:val="nil"/>
              <w:left w:val="nil"/>
              <w:bottom w:val="nil"/>
              <w:right w:val="nil"/>
            </w:tcBorders>
            <w:shd w:val="clear" w:color="auto" w:fill="auto"/>
            <w:noWrap/>
            <w:vAlign w:val="bottom"/>
            <w:hideMark/>
          </w:tcPr>
          <w:p w14:paraId="0552B4CE"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-9.00</w:t>
            </w:r>
          </w:p>
        </w:tc>
        <w:tc>
          <w:tcPr>
            <w:tcW w:w="960" w:type="dxa"/>
            <w:tcBorders>
              <w:top w:val="nil"/>
              <w:left w:val="nil"/>
              <w:bottom w:val="nil"/>
              <w:right w:val="nil"/>
            </w:tcBorders>
            <w:shd w:val="clear" w:color="auto" w:fill="auto"/>
            <w:noWrap/>
            <w:vAlign w:val="bottom"/>
            <w:hideMark/>
          </w:tcPr>
          <w:p w14:paraId="50EEEF31"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2.13</w:t>
            </w:r>
          </w:p>
        </w:tc>
        <w:tc>
          <w:tcPr>
            <w:tcW w:w="960" w:type="dxa"/>
            <w:tcBorders>
              <w:top w:val="nil"/>
              <w:left w:val="nil"/>
              <w:bottom w:val="nil"/>
              <w:right w:val="nil"/>
            </w:tcBorders>
            <w:shd w:val="clear" w:color="auto" w:fill="auto"/>
            <w:noWrap/>
            <w:vAlign w:val="bottom"/>
            <w:hideMark/>
          </w:tcPr>
          <w:p w14:paraId="795B1904"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36DBB613"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-4.23</w:t>
            </w:r>
          </w:p>
        </w:tc>
        <w:tc>
          <w:tcPr>
            <w:tcW w:w="990" w:type="dxa"/>
            <w:tcBorders>
              <w:top w:val="nil"/>
              <w:left w:val="nil"/>
              <w:bottom w:val="nil"/>
              <w:right w:val="nil"/>
            </w:tcBorders>
            <w:shd w:val="clear" w:color="auto" w:fill="auto"/>
            <w:noWrap/>
            <w:vAlign w:val="bottom"/>
            <w:hideMark/>
          </w:tcPr>
          <w:p w14:paraId="25E4C80D" w14:textId="77777777" w:rsidR="00767277" w:rsidRPr="00ED14F3" w:rsidRDefault="00767277" w:rsidP="008E05ED">
            <w:pPr>
              <w:spacing w:after="0" w:line="240" w:lineRule="auto"/>
              <w:jc w:val="right"/>
              <w:rPr>
                <w:rFonts w:ascii="Arial" w:eastAsia="Times New Roman" w:hAnsi="Arial" w:cs="Arial"/>
                <w:b/>
                <w:bCs/>
                <w:color w:val="000000"/>
                <w:sz w:val="20"/>
                <w:szCs w:val="20"/>
              </w:rPr>
            </w:pPr>
            <w:r w:rsidRPr="00ED14F3">
              <w:rPr>
                <w:rFonts w:ascii="Arial" w:eastAsia="Times New Roman" w:hAnsi="Arial" w:cs="Arial"/>
                <w:b/>
                <w:bCs/>
                <w:color w:val="000000"/>
                <w:sz w:val="20"/>
                <w:szCs w:val="20"/>
              </w:rPr>
              <w:t>0.0002</w:t>
            </w:r>
          </w:p>
        </w:tc>
      </w:tr>
      <w:tr w:rsidR="00767277" w:rsidRPr="00ED14F3" w14:paraId="55A42A64" w14:textId="77777777" w:rsidTr="008E05ED">
        <w:trPr>
          <w:trHeight w:val="144"/>
          <w:jc w:val="center"/>
        </w:trPr>
        <w:tc>
          <w:tcPr>
            <w:tcW w:w="2160" w:type="dxa"/>
            <w:tcBorders>
              <w:top w:val="nil"/>
              <w:left w:val="nil"/>
              <w:bottom w:val="single" w:sz="4" w:space="0" w:color="auto"/>
              <w:right w:val="nil"/>
            </w:tcBorders>
            <w:shd w:val="clear" w:color="auto" w:fill="auto"/>
            <w:noWrap/>
            <w:vAlign w:val="bottom"/>
            <w:hideMark/>
          </w:tcPr>
          <w:p w14:paraId="0072BCBE" w14:textId="77777777" w:rsidR="00767277" w:rsidRPr="00ED14F3"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ED14F3">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860" w:type="dxa"/>
            <w:tcBorders>
              <w:top w:val="nil"/>
              <w:left w:val="nil"/>
              <w:bottom w:val="single" w:sz="4" w:space="0" w:color="auto"/>
              <w:right w:val="nil"/>
            </w:tcBorders>
            <w:shd w:val="clear" w:color="auto" w:fill="auto"/>
            <w:noWrap/>
            <w:vAlign w:val="bottom"/>
            <w:hideMark/>
          </w:tcPr>
          <w:p w14:paraId="4CBF67CA"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0.62</w:t>
            </w:r>
          </w:p>
        </w:tc>
        <w:tc>
          <w:tcPr>
            <w:tcW w:w="960" w:type="dxa"/>
            <w:tcBorders>
              <w:top w:val="nil"/>
              <w:left w:val="nil"/>
              <w:bottom w:val="single" w:sz="4" w:space="0" w:color="auto"/>
              <w:right w:val="nil"/>
            </w:tcBorders>
            <w:shd w:val="clear" w:color="auto" w:fill="auto"/>
            <w:noWrap/>
            <w:vAlign w:val="bottom"/>
            <w:hideMark/>
          </w:tcPr>
          <w:p w14:paraId="65FD9503"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1.68</w:t>
            </w:r>
          </w:p>
        </w:tc>
        <w:tc>
          <w:tcPr>
            <w:tcW w:w="960" w:type="dxa"/>
            <w:tcBorders>
              <w:top w:val="nil"/>
              <w:left w:val="nil"/>
              <w:bottom w:val="single" w:sz="4" w:space="0" w:color="auto"/>
              <w:right w:val="nil"/>
            </w:tcBorders>
            <w:shd w:val="clear" w:color="auto" w:fill="auto"/>
            <w:noWrap/>
            <w:vAlign w:val="bottom"/>
            <w:hideMark/>
          </w:tcPr>
          <w:p w14:paraId="4C4A773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5FCC8518"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0.37</w:t>
            </w:r>
          </w:p>
        </w:tc>
        <w:tc>
          <w:tcPr>
            <w:tcW w:w="990" w:type="dxa"/>
            <w:tcBorders>
              <w:top w:val="nil"/>
              <w:left w:val="nil"/>
              <w:bottom w:val="single" w:sz="4" w:space="0" w:color="auto"/>
              <w:right w:val="nil"/>
            </w:tcBorders>
            <w:shd w:val="clear" w:color="auto" w:fill="auto"/>
            <w:noWrap/>
            <w:vAlign w:val="bottom"/>
            <w:hideMark/>
          </w:tcPr>
          <w:p w14:paraId="441ADD2F" w14:textId="77777777" w:rsidR="00767277" w:rsidRPr="00ED14F3" w:rsidRDefault="00767277" w:rsidP="008E05ED">
            <w:pPr>
              <w:spacing w:after="0" w:line="240" w:lineRule="auto"/>
              <w:jc w:val="right"/>
              <w:rPr>
                <w:rFonts w:ascii="Arial" w:eastAsia="Times New Roman" w:hAnsi="Arial" w:cs="Arial"/>
                <w:color w:val="000000"/>
                <w:sz w:val="20"/>
                <w:szCs w:val="20"/>
              </w:rPr>
            </w:pPr>
            <w:r w:rsidRPr="00ED14F3">
              <w:rPr>
                <w:rFonts w:ascii="Arial" w:eastAsia="Times New Roman" w:hAnsi="Arial" w:cs="Arial"/>
                <w:color w:val="000000"/>
                <w:sz w:val="20"/>
                <w:szCs w:val="20"/>
              </w:rPr>
              <w:t>0.9961</w:t>
            </w:r>
          </w:p>
        </w:tc>
      </w:tr>
    </w:tbl>
    <w:p w14:paraId="15FB21C3" w14:textId="77777777" w:rsidR="00767277" w:rsidRDefault="00767277" w:rsidP="00767277">
      <w:pPr>
        <w:jc w:val="both"/>
        <w:rPr>
          <w:rFonts w:ascii="Arial" w:hAnsi="Arial" w:cs="Arial"/>
        </w:rPr>
      </w:pPr>
    </w:p>
    <w:p w14:paraId="5E4AEABD" w14:textId="77777777" w:rsidR="00767277" w:rsidRDefault="00767277" w:rsidP="00767277">
      <w:pPr>
        <w:rPr>
          <w:rFonts w:ascii="Arial" w:hAnsi="Arial" w:cs="Arial"/>
        </w:rPr>
      </w:pPr>
      <w:r>
        <w:rPr>
          <w:rFonts w:ascii="Arial" w:hAnsi="Arial" w:cs="Arial"/>
        </w:rPr>
        <w:br w:type="page"/>
      </w:r>
    </w:p>
    <w:p w14:paraId="7B1C37A3" w14:textId="237A90FE"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S3. </w:t>
      </w:r>
      <w:r w:rsidRPr="0074066A">
        <w:rPr>
          <w:rFonts w:ascii="Arial" w:hAnsi="Arial" w:cs="Arial"/>
          <w:sz w:val="20"/>
          <w:szCs w:val="20"/>
          <w:lang w:val="fr-FR"/>
        </w:rPr>
        <w:t xml:space="preserve">Résultats des tests par paires entre les essais expérimentaux pour chaque traitement de prédateur et chaque temps (depuis la pêche) pour la proportion de </w:t>
      </w:r>
      <w:del w:id="69" w:author="Sonier, Remi (DFO/MPO)" w:date="2025-03-04T10:58:00Z">
        <w:r w:rsidRPr="0074066A" w:rsidDel="006075C2">
          <w:rPr>
            <w:rFonts w:ascii="Arial" w:hAnsi="Arial" w:cs="Arial"/>
            <w:sz w:val="20"/>
            <w:szCs w:val="20"/>
            <w:lang w:val="fr-FR"/>
          </w:rPr>
          <w:delText xml:space="preserve">palourdes </w:delText>
        </w:r>
      </w:del>
      <w:ins w:id="70" w:author="Sonier, Remi (DFO/MPO)" w:date="2025-03-04T10:58:00Z">
        <w:r w:rsidR="006075C2">
          <w:rPr>
            <w:rFonts w:ascii="Arial" w:hAnsi="Arial" w:cs="Arial"/>
            <w:sz w:val="20"/>
            <w:szCs w:val="20"/>
            <w:lang w:val="fr-FR"/>
          </w:rPr>
          <w:t>mye</w:t>
        </w:r>
        <w:r w:rsidR="006075C2" w:rsidRPr="0074066A">
          <w:rPr>
            <w:rFonts w:ascii="Arial" w:hAnsi="Arial" w:cs="Arial"/>
            <w:sz w:val="20"/>
            <w:szCs w:val="20"/>
            <w:lang w:val="fr-FR"/>
          </w:rPr>
          <w:t xml:space="preserve">s </w:t>
        </w:r>
      </w:ins>
      <w:r w:rsidRPr="0074066A">
        <w:rPr>
          <w:rFonts w:ascii="Arial" w:hAnsi="Arial" w:cs="Arial"/>
          <w:sz w:val="20"/>
          <w:szCs w:val="20"/>
          <w:lang w:val="fr-FR"/>
        </w:rPr>
        <w:t>mortes. Les résultats ont été générés à l'aide de la fonction pairs() d'un modèle par paire généré à l'aide de la fonction emmeans() du paquetage 'emmeans' de R. Le texte en gras dénote des effets significatifs à p ≤ 0,05 ; le texte en italique dénote des effets marginalement non significatifs à p ≤ 0,10. Les résultats sont regroupés pour tous les niveaux de marée.</w:t>
      </w:r>
    </w:p>
    <w:tbl>
      <w:tblPr>
        <w:tblW w:w="8820" w:type="dxa"/>
        <w:jc w:val="center"/>
        <w:tblLook w:val="04A0" w:firstRow="1" w:lastRow="0" w:firstColumn="1" w:lastColumn="0" w:noHBand="0" w:noVBand="1"/>
      </w:tblPr>
      <w:tblGrid>
        <w:gridCol w:w="2860"/>
        <w:gridCol w:w="1160"/>
        <w:gridCol w:w="570"/>
        <w:gridCol w:w="630"/>
        <w:gridCol w:w="990"/>
        <w:gridCol w:w="1260"/>
        <w:gridCol w:w="1350"/>
      </w:tblGrid>
      <w:tr w:rsidR="00767277" w:rsidRPr="00AA16AB" w14:paraId="68C58642"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48F6666" w14:textId="77777777" w:rsidR="00767277" w:rsidRPr="00AA16AB" w:rsidRDefault="00767277" w:rsidP="008E05ED">
            <w:pPr>
              <w:spacing w:after="0" w:line="240" w:lineRule="auto"/>
              <w:rPr>
                <w:rFonts w:ascii="Arial" w:eastAsia="Times New Roman" w:hAnsi="Arial" w:cs="Arial"/>
                <w:color w:val="000000"/>
                <w:sz w:val="20"/>
                <w:szCs w:val="20"/>
              </w:rPr>
            </w:pPr>
            <w:r w:rsidRPr="00AA16AB">
              <w:rPr>
                <w:rFonts w:ascii="Arial" w:eastAsia="Times New Roman" w:hAnsi="Arial" w:cs="Arial"/>
                <w:color w:val="000000"/>
                <w:sz w:val="20"/>
                <w:szCs w:val="20"/>
              </w:rPr>
              <w:t>Contrast</w:t>
            </w:r>
            <w:r>
              <w:rPr>
                <w:rFonts w:ascii="Arial" w:eastAsia="Times New Roman" w:hAnsi="Arial" w:cs="Arial"/>
                <w:color w:val="000000"/>
                <w:sz w:val="20"/>
                <w:szCs w:val="20"/>
              </w:rPr>
              <w:t>e</w:t>
            </w:r>
          </w:p>
        </w:tc>
        <w:tc>
          <w:tcPr>
            <w:tcW w:w="1160" w:type="dxa"/>
            <w:tcBorders>
              <w:top w:val="single" w:sz="4" w:space="0" w:color="auto"/>
              <w:left w:val="nil"/>
              <w:bottom w:val="single" w:sz="4" w:space="0" w:color="auto"/>
              <w:right w:val="nil"/>
            </w:tcBorders>
            <w:shd w:val="clear" w:color="auto" w:fill="auto"/>
            <w:noWrap/>
            <w:vAlign w:val="bottom"/>
            <w:hideMark/>
          </w:tcPr>
          <w:p w14:paraId="0C5806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570" w:type="dxa"/>
            <w:tcBorders>
              <w:top w:val="single" w:sz="4" w:space="0" w:color="auto"/>
              <w:left w:val="nil"/>
              <w:bottom w:val="single" w:sz="4" w:space="0" w:color="auto"/>
              <w:right w:val="nil"/>
            </w:tcBorders>
          </w:tcPr>
          <w:p w14:paraId="27EC5C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single" w:sz="4" w:space="0" w:color="auto"/>
              <w:left w:val="nil"/>
              <w:bottom w:val="single" w:sz="4" w:space="0" w:color="auto"/>
              <w:right w:val="nil"/>
            </w:tcBorders>
            <w:shd w:val="clear" w:color="auto" w:fill="auto"/>
            <w:noWrap/>
            <w:vAlign w:val="bottom"/>
            <w:hideMark/>
          </w:tcPr>
          <w:p w14:paraId="31B268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SE</w:t>
            </w:r>
          </w:p>
        </w:tc>
        <w:tc>
          <w:tcPr>
            <w:tcW w:w="990" w:type="dxa"/>
            <w:tcBorders>
              <w:top w:val="single" w:sz="4" w:space="0" w:color="auto"/>
              <w:left w:val="nil"/>
              <w:bottom w:val="single" w:sz="4" w:space="0" w:color="auto"/>
              <w:right w:val="nil"/>
            </w:tcBorders>
            <w:shd w:val="clear" w:color="auto" w:fill="auto"/>
            <w:noWrap/>
            <w:vAlign w:val="bottom"/>
            <w:hideMark/>
          </w:tcPr>
          <w:p w14:paraId="2454E41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df</w:t>
            </w:r>
          </w:p>
        </w:tc>
        <w:tc>
          <w:tcPr>
            <w:tcW w:w="1260" w:type="dxa"/>
            <w:tcBorders>
              <w:top w:val="single" w:sz="4" w:space="0" w:color="auto"/>
              <w:left w:val="nil"/>
              <w:bottom w:val="single" w:sz="4" w:space="0" w:color="auto"/>
              <w:right w:val="nil"/>
            </w:tcBorders>
            <w:shd w:val="clear" w:color="auto" w:fill="auto"/>
            <w:noWrap/>
            <w:vAlign w:val="bottom"/>
            <w:hideMark/>
          </w:tcPr>
          <w:p w14:paraId="67BF2596"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350" w:type="dxa"/>
            <w:tcBorders>
              <w:top w:val="single" w:sz="4" w:space="0" w:color="auto"/>
              <w:left w:val="nil"/>
              <w:bottom w:val="single" w:sz="4" w:space="0" w:color="auto"/>
              <w:right w:val="nil"/>
            </w:tcBorders>
            <w:shd w:val="clear" w:color="auto" w:fill="auto"/>
            <w:noWrap/>
            <w:vAlign w:val="bottom"/>
            <w:hideMark/>
          </w:tcPr>
          <w:p w14:paraId="2B11E687" w14:textId="77777777" w:rsidR="00767277" w:rsidRPr="00AA16A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AA16AB" w14:paraId="001E40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CBC7B2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E</w:t>
            </w:r>
            <w:r w:rsidRPr="00ED6313">
              <w:rPr>
                <w:rFonts w:ascii="Arial" w:eastAsia="Times New Roman" w:hAnsi="Arial" w:cs="Arial"/>
                <w:i/>
                <w:iCs/>
                <w:color w:val="000000"/>
                <w:sz w:val="20"/>
                <w:szCs w:val="20"/>
              </w:rPr>
              <w:t>xclusion des prédateurs</w:t>
            </w:r>
          </w:p>
        </w:tc>
        <w:tc>
          <w:tcPr>
            <w:tcW w:w="1160" w:type="dxa"/>
            <w:tcBorders>
              <w:top w:val="nil"/>
              <w:left w:val="nil"/>
              <w:bottom w:val="nil"/>
              <w:right w:val="nil"/>
            </w:tcBorders>
            <w:shd w:val="clear" w:color="auto" w:fill="auto"/>
            <w:noWrap/>
            <w:vAlign w:val="bottom"/>
            <w:hideMark/>
          </w:tcPr>
          <w:p w14:paraId="65CE4815"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35B04CA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4778B81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D3C4B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D37258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716B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005C4B9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3A4AF94"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7FF07C1B"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47D6210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CBCED5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6E920F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8A30E0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25E22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C6EB0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CC304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764E08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-0.32</w:t>
            </w:r>
          </w:p>
        </w:tc>
        <w:tc>
          <w:tcPr>
            <w:tcW w:w="570" w:type="dxa"/>
            <w:tcBorders>
              <w:top w:val="nil"/>
              <w:left w:val="nil"/>
              <w:bottom w:val="nil"/>
              <w:right w:val="nil"/>
            </w:tcBorders>
          </w:tcPr>
          <w:p w14:paraId="4406368B"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D673F5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2.99</w:t>
            </w:r>
          </w:p>
        </w:tc>
        <w:tc>
          <w:tcPr>
            <w:tcW w:w="990" w:type="dxa"/>
            <w:tcBorders>
              <w:top w:val="nil"/>
              <w:left w:val="nil"/>
              <w:bottom w:val="nil"/>
              <w:right w:val="nil"/>
            </w:tcBorders>
            <w:shd w:val="clear" w:color="auto" w:fill="auto"/>
            <w:noWrap/>
            <w:vAlign w:val="bottom"/>
            <w:hideMark/>
          </w:tcPr>
          <w:p w14:paraId="3CF7074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BDF6B4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-0.11</w:t>
            </w:r>
          </w:p>
        </w:tc>
        <w:tc>
          <w:tcPr>
            <w:tcW w:w="1350" w:type="dxa"/>
            <w:tcBorders>
              <w:top w:val="nil"/>
              <w:left w:val="nil"/>
              <w:bottom w:val="nil"/>
              <w:right w:val="nil"/>
            </w:tcBorders>
            <w:shd w:val="clear" w:color="auto" w:fill="auto"/>
            <w:noWrap/>
            <w:vAlign w:val="bottom"/>
            <w:hideMark/>
          </w:tcPr>
          <w:p w14:paraId="7524B63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&gt;0.9999</w:t>
            </w:r>
          </w:p>
        </w:tc>
      </w:tr>
      <w:tr w:rsidR="00767277" w:rsidRPr="00AA16AB" w14:paraId="4D15131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D6871C0"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E0CBB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-10.99</w:t>
            </w:r>
          </w:p>
        </w:tc>
        <w:tc>
          <w:tcPr>
            <w:tcW w:w="570" w:type="dxa"/>
            <w:tcBorders>
              <w:top w:val="nil"/>
              <w:left w:val="nil"/>
              <w:bottom w:val="nil"/>
              <w:right w:val="nil"/>
            </w:tcBorders>
          </w:tcPr>
          <w:p w14:paraId="6CF2D8D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3B76330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2.05</w:t>
            </w:r>
          </w:p>
        </w:tc>
        <w:tc>
          <w:tcPr>
            <w:tcW w:w="990" w:type="dxa"/>
            <w:tcBorders>
              <w:top w:val="nil"/>
              <w:left w:val="nil"/>
              <w:bottom w:val="nil"/>
              <w:right w:val="nil"/>
            </w:tcBorders>
            <w:shd w:val="clear" w:color="auto" w:fill="auto"/>
            <w:noWrap/>
            <w:vAlign w:val="bottom"/>
            <w:hideMark/>
          </w:tcPr>
          <w:p w14:paraId="409196B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C4F191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-5.36</w:t>
            </w:r>
          </w:p>
        </w:tc>
        <w:tc>
          <w:tcPr>
            <w:tcW w:w="1350" w:type="dxa"/>
            <w:tcBorders>
              <w:top w:val="nil"/>
              <w:left w:val="nil"/>
              <w:bottom w:val="nil"/>
              <w:right w:val="nil"/>
            </w:tcBorders>
            <w:shd w:val="clear" w:color="auto" w:fill="auto"/>
            <w:noWrap/>
            <w:vAlign w:val="bottom"/>
            <w:hideMark/>
          </w:tcPr>
          <w:p w14:paraId="718316F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2351BBF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8A41E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F0E3D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4.56</w:t>
            </w:r>
          </w:p>
        </w:tc>
        <w:tc>
          <w:tcPr>
            <w:tcW w:w="570" w:type="dxa"/>
            <w:tcBorders>
              <w:top w:val="nil"/>
              <w:left w:val="nil"/>
              <w:bottom w:val="nil"/>
              <w:right w:val="nil"/>
            </w:tcBorders>
          </w:tcPr>
          <w:p w14:paraId="0059BBB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D82B3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3.29</w:t>
            </w:r>
          </w:p>
        </w:tc>
        <w:tc>
          <w:tcPr>
            <w:tcW w:w="990" w:type="dxa"/>
            <w:tcBorders>
              <w:top w:val="nil"/>
              <w:left w:val="nil"/>
              <w:bottom w:val="nil"/>
              <w:right w:val="nil"/>
            </w:tcBorders>
            <w:shd w:val="clear" w:color="auto" w:fill="auto"/>
            <w:noWrap/>
            <w:vAlign w:val="bottom"/>
            <w:hideMark/>
          </w:tcPr>
          <w:p w14:paraId="6A261C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32D5A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1.39</w:t>
            </w:r>
          </w:p>
        </w:tc>
        <w:tc>
          <w:tcPr>
            <w:tcW w:w="1350" w:type="dxa"/>
            <w:tcBorders>
              <w:top w:val="nil"/>
              <w:left w:val="nil"/>
              <w:bottom w:val="nil"/>
              <w:right w:val="nil"/>
            </w:tcBorders>
            <w:shd w:val="clear" w:color="auto" w:fill="auto"/>
            <w:noWrap/>
            <w:vAlign w:val="bottom"/>
            <w:hideMark/>
          </w:tcPr>
          <w:p w14:paraId="0DEEF5A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0.6368</w:t>
            </w:r>
          </w:p>
        </w:tc>
      </w:tr>
      <w:tr w:rsidR="00767277" w:rsidRPr="00AA16AB" w14:paraId="59DD4B7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1A3C49A"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52B9F6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-1.74</w:t>
            </w:r>
          </w:p>
        </w:tc>
        <w:tc>
          <w:tcPr>
            <w:tcW w:w="570" w:type="dxa"/>
            <w:tcBorders>
              <w:top w:val="nil"/>
              <w:left w:val="nil"/>
              <w:bottom w:val="nil"/>
              <w:right w:val="nil"/>
            </w:tcBorders>
          </w:tcPr>
          <w:p w14:paraId="432BB8B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F59901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2.71</w:t>
            </w:r>
          </w:p>
        </w:tc>
        <w:tc>
          <w:tcPr>
            <w:tcW w:w="990" w:type="dxa"/>
            <w:tcBorders>
              <w:top w:val="nil"/>
              <w:left w:val="nil"/>
              <w:bottom w:val="nil"/>
              <w:right w:val="nil"/>
            </w:tcBorders>
            <w:shd w:val="clear" w:color="auto" w:fill="auto"/>
            <w:noWrap/>
            <w:vAlign w:val="bottom"/>
            <w:hideMark/>
          </w:tcPr>
          <w:p w14:paraId="29FA36E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F19D0C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-0.64</w:t>
            </w:r>
          </w:p>
        </w:tc>
        <w:tc>
          <w:tcPr>
            <w:tcW w:w="1350" w:type="dxa"/>
            <w:tcBorders>
              <w:top w:val="nil"/>
              <w:left w:val="nil"/>
              <w:bottom w:val="nil"/>
              <w:right w:val="nil"/>
            </w:tcBorders>
            <w:shd w:val="clear" w:color="auto" w:fill="auto"/>
            <w:noWrap/>
            <w:vAlign w:val="bottom"/>
            <w:hideMark/>
          </w:tcPr>
          <w:p w14:paraId="1C6B42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0.9683</w:t>
            </w:r>
          </w:p>
        </w:tc>
      </w:tr>
      <w:tr w:rsidR="00767277" w:rsidRPr="00AA16AB" w14:paraId="3DB4B2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9A3F23D"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4190CCE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-10.67</w:t>
            </w:r>
          </w:p>
        </w:tc>
        <w:tc>
          <w:tcPr>
            <w:tcW w:w="570" w:type="dxa"/>
            <w:tcBorders>
              <w:top w:val="nil"/>
              <w:left w:val="nil"/>
              <w:bottom w:val="nil"/>
              <w:right w:val="nil"/>
            </w:tcBorders>
          </w:tcPr>
          <w:p w14:paraId="6B10887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450F87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3.58</w:t>
            </w:r>
          </w:p>
        </w:tc>
        <w:tc>
          <w:tcPr>
            <w:tcW w:w="990" w:type="dxa"/>
            <w:tcBorders>
              <w:top w:val="nil"/>
              <w:left w:val="nil"/>
              <w:bottom w:val="nil"/>
              <w:right w:val="nil"/>
            </w:tcBorders>
            <w:shd w:val="clear" w:color="auto" w:fill="auto"/>
            <w:noWrap/>
            <w:vAlign w:val="bottom"/>
            <w:hideMark/>
          </w:tcPr>
          <w:p w14:paraId="61585A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58C0B1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-2.98</w:t>
            </w:r>
          </w:p>
        </w:tc>
        <w:tc>
          <w:tcPr>
            <w:tcW w:w="1350" w:type="dxa"/>
            <w:tcBorders>
              <w:top w:val="nil"/>
              <w:left w:val="nil"/>
              <w:bottom w:val="nil"/>
              <w:right w:val="nil"/>
            </w:tcBorders>
            <w:shd w:val="clear" w:color="auto" w:fill="auto"/>
            <w:noWrap/>
            <w:vAlign w:val="bottom"/>
            <w:hideMark/>
          </w:tcPr>
          <w:p w14:paraId="38916AA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0.0239</w:t>
            </w:r>
          </w:p>
        </w:tc>
      </w:tr>
      <w:tr w:rsidR="00767277" w:rsidRPr="00AA16AB" w14:paraId="2DE99E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82DD6D0"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196D3E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4.87</w:t>
            </w:r>
          </w:p>
        </w:tc>
        <w:tc>
          <w:tcPr>
            <w:tcW w:w="570" w:type="dxa"/>
            <w:tcBorders>
              <w:top w:val="nil"/>
              <w:left w:val="nil"/>
              <w:bottom w:val="nil"/>
              <w:right w:val="nil"/>
            </w:tcBorders>
          </w:tcPr>
          <w:p w14:paraId="424B7BA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4D303D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4.44</w:t>
            </w:r>
          </w:p>
        </w:tc>
        <w:tc>
          <w:tcPr>
            <w:tcW w:w="990" w:type="dxa"/>
            <w:tcBorders>
              <w:top w:val="nil"/>
              <w:left w:val="nil"/>
              <w:bottom w:val="nil"/>
              <w:right w:val="nil"/>
            </w:tcBorders>
            <w:shd w:val="clear" w:color="auto" w:fill="auto"/>
            <w:noWrap/>
            <w:vAlign w:val="bottom"/>
            <w:hideMark/>
          </w:tcPr>
          <w:p w14:paraId="0E4730F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C2E2FB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1.10</w:t>
            </w:r>
          </w:p>
        </w:tc>
        <w:tc>
          <w:tcPr>
            <w:tcW w:w="1350" w:type="dxa"/>
            <w:tcBorders>
              <w:top w:val="nil"/>
              <w:left w:val="nil"/>
              <w:bottom w:val="nil"/>
              <w:right w:val="nil"/>
            </w:tcBorders>
            <w:shd w:val="clear" w:color="auto" w:fill="auto"/>
            <w:noWrap/>
            <w:vAlign w:val="bottom"/>
            <w:hideMark/>
          </w:tcPr>
          <w:p w14:paraId="72EA9F2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0.8075</w:t>
            </w:r>
          </w:p>
        </w:tc>
      </w:tr>
      <w:tr w:rsidR="00767277" w:rsidRPr="00AA16AB" w14:paraId="75FA840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6601ED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608B6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-1.42</w:t>
            </w:r>
          </w:p>
        </w:tc>
        <w:tc>
          <w:tcPr>
            <w:tcW w:w="570" w:type="dxa"/>
            <w:tcBorders>
              <w:top w:val="nil"/>
              <w:left w:val="nil"/>
              <w:bottom w:val="nil"/>
              <w:right w:val="nil"/>
            </w:tcBorders>
          </w:tcPr>
          <w:p w14:paraId="5FB76272"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488DF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4.01</w:t>
            </w:r>
          </w:p>
        </w:tc>
        <w:tc>
          <w:tcPr>
            <w:tcW w:w="990" w:type="dxa"/>
            <w:tcBorders>
              <w:top w:val="nil"/>
              <w:left w:val="nil"/>
              <w:bottom w:val="nil"/>
              <w:right w:val="nil"/>
            </w:tcBorders>
            <w:shd w:val="clear" w:color="auto" w:fill="auto"/>
            <w:noWrap/>
            <w:vAlign w:val="bottom"/>
            <w:hideMark/>
          </w:tcPr>
          <w:p w14:paraId="0F7B6C2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CF05D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-0.36</w:t>
            </w:r>
          </w:p>
        </w:tc>
        <w:tc>
          <w:tcPr>
            <w:tcW w:w="1350" w:type="dxa"/>
            <w:tcBorders>
              <w:top w:val="nil"/>
              <w:left w:val="nil"/>
              <w:bottom w:val="nil"/>
              <w:right w:val="nil"/>
            </w:tcBorders>
            <w:shd w:val="clear" w:color="auto" w:fill="auto"/>
            <w:noWrap/>
            <w:vAlign w:val="bottom"/>
            <w:hideMark/>
          </w:tcPr>
          <w:p w14:paraId="7C2D6E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0.9966</w:t>
            </w:r>
          </w:p>
        </w:tc>
      </w:tr>
      <w:tr w:rsidR="00767277" w:rsidRPr="00AA16AB" w14:paraId="6DE8D5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6A73970"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853492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15.54</w:t>
            </w:r>
          </w:p>
        </w:tc>
        <w:tc>
          <w:tcPr>
            <w:tcW w:w="570" w:type="dxa"/>
            <w:tcBorders>
              <w:top w:val="nil"/>
              <w:left w:val="nil"/>
              <w:bottom w:val="nil"/>
              <w:right w:val="nil"/>
            </w:tcBorders>
          </w:tcPr>
          <w:p w14:paraId="2E29C08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12CC860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3.87</w:t>
            </w:r>
          </w:p>
        </w:tc>
        <w:tc>
          <w:tcPr>
            <w:tcW w:w="990" w:type="dxa"/>
            <w:tcBorders>
              <w:top w:val="nil"/>
              <w:left w:val="nil"/>
              <w:bottom w:val="nil"/>
              <w:right w:val="nil"/>
            </w:tcBorders>
            <w:shd w:val="clear" w:color="auto" w:fill="auto"/>
            <w:noWrap/>
            <w:vAlign w:val="bottom"/>
            <w:hideMark/>
          </w:tcPr>
          <w:p w14:paraId="4B3E020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24E161D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757393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272BA2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3D92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Septembre</w:t>
            </w:r>
          </w:p>
        </w:tc>
        <w:tc>
          <w:tcPr>
            <w:tcW w:w="1160" w:type="dxa"/>
            <w:tcBorders>
              <w:top w:val="nil"/>
              <w:left w:val="nil"/>
              <w:bottom w:val="nil"/>
              <w:right w:val="nil"/>
            </w:tcBorders>
            <w:shd w:val="clear" w:color="auto" w:fill="auto"/>
            <w:noWrap/>
            <w:vAlign w:val="bottom"/>
            <w:hideMark/>
          </w:tcPr>
          <w:p w14:paraId="63BDBF6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9.25</w:t>
            </w:r>
          </w:p>
        </w:tc>
        <w:tc>
          <w:tcPr>
            <w:tcW w:w="570" w:type="dxa"/>
            <w:tcBorders>
              <w:top w:val="nil"/>
              <w:left w:val="nil"/>
              <w:bottom w:val="nil"/>
              <w:right w:val="nil"/>
            </w:tcBorders>
          </w:tcPr>
          <w:p w14:paraId="016481E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7D91AB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3.11</w:t>
            </w:r>
          </w:p>
        </w:tc>
        <w:tc>
          <w:tcPr>
            <w:tcW w:w="990" w:type="dxa"/>
            <w:tcBorders>
              <w:top w:val="nil"/>
              <w:left w:val="nil"/>
              <w:bottom w:val="nil"/>
              <w:right w:val="nil"/>
            </w:tcBorders>
            <w:shd w:val="clear" w:color="auto" w:fill="auto"/>
            <w:noWrap/>
            <w:vAlign w:val="bottom"/>
            <w:hideMark/>
          </w:tcPr>
          <w:p w14:paraId="2EE2D2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EB131D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2.97</w:t>
            </w:r>
          </w:p>
        </w:tc>
        <w:tc>
          <w:tcPr>
            <w:tcW w:w="1350" w:type="dxa"/>
            <w:tcBorders>
              <w:top w:val="nil"/>
              <w:left w:val="nil"/>
              <w:bottom w:val="nil"/>
              <w:right w:val="nil"/>
            </w:tcBorders>
            <w:shd w:val="clear" w:color="auto" w:fill="auto"/>
            <w:noWrap/>
            <w:vAlign w:val="bottom"/>
            <w:hideMark/>
          </w:tcPr>
          <w:p w14:paraId="7ED167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0.0247</w:t>
            </w:r>
          </w:p>
        </w:tc>
      </w:tr>
      <w:tr w:rsidR="00767277" w:rsidRPr="00AA16AB" w14:paraId="68B64E6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65C0AC3"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5415B5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-6.29</w:t>
            </w:r>
          </w:p>
        </w:tc>
        <w:tc>
          <w:tcPr>
            <w:tcW w:w="570" w:type="dxa"/>
            <w:tcBorders>
              <w:top w:val="nil"/>
              <w:left w:val="nil"/>
              <w:bottom w:val="nil"/>
              <w:right w:val="nil"/>
            </w:tcBorders>
          </w:tcPr>
          <w:p w14:paraId="5FD567F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902C4B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4.25</w:t>
            </w:r>
          </w:p>
        </w:tc>
        <w:tc>
          <w:tcPr>
            <w:tcW w:w="990" w:type="dxa"/>
            <w:tcBorders>
              <w:top w:val="nil"/>
              <w:left w:val="nil"/>
              <w:bottom w:val="nil"/>
              <w:right w:val="nil"/>
            </w:tcBorders>
            <w:shd w:val="clear" w:color="auto" w:fill="auto"/>
            <w:noWrap/>
            <w:vAlign w:val="bottom"/>
            <w:hideMark/>
          </w:tcPr>
          <w:p w14:paraId="1A41E46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E4B65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-1.48</w:t>
            </w:r>
          </w:p>
        </w:tc>
        <w:tc>
          <w:tcPr>
            <w:tcW w:w="1350" w:type="dxa"/>
            <w:tcBorders>
              <w:top w:val="nil"/>
              <w:left w:val="nil"/>
              <w:bottom w:val="nil"/>
              <w:right w:val="nil"/>
            </w:tcBorders>
            <w:shd w:val="clear" w:color="auto" w:fill="auto"/>
            <w:noWrap/>
            <w:vAlign w:val="bottom"/>
            <w:hideMark/>
          </w:tcPr>
          <w:p w14:paraId="1D33D67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0.5756</w:t>
            </w:r>
          </w:p>
        </w:tc>
      </w:tr>
      <w:tr w:rsidR="00767277" w:rsidRPr="00AA16AB" w14:paraId="0A4D266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4EA4C03"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1B72E85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2247C52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663D69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2F2D36A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495800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65E4A1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BC07AA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C71349"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0C3BB782"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69FB9D7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74D5A52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432D4306"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3A711B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02DE54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12F33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22F220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53A397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-0.47</w:t>
            </w:r>
          </w:p>
        </w:tc>
        <w:tc>
          <w:tcPr>
            <w:tcW w:w="570" w:type="dxa"/>
            <w:tcBorders>
              <w:top w:val="nil"/>
              <w:left w:val="nil"/>
              <w:bottom w:val="nil"/>
              <w:right w:val="nil"/>
            </w:tcBorders>
          </w:tcPr>
          <w:p w14:paraId="45BA9365"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21B5606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3.53</w:t>
            </w:r>
          </w:p>
        </w:tc>
        <w:tc>
          <w:tcPr>
            <w:tcW w:w="990" w:type="dxa"/>
            <w:tcBorders>
              <w:top w:val="nil"/>
              <w:left w:val="nil"/>
              <w:bottom w:val="nil"/>
              <w:right w:val="nil"/>
            </w:tcBorders>
            <w:shd w:val="clear" w:color="auto" w:fill="auto"/>
            <w:noWrap/>
            <w:vAlign w:val="bottom"/>
            <w:hideMark/>
          </w:tcPr>
          <w:p w14:paraId="463F6F8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AA5BB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-0.13</w:t>
            </w:r>
          </w:p>
        </w:tc>
        <w:tc>
          <w:tcPr>
            <w:tcW w:w="1350" w:type="dxa"/>
            <w:tcBorders>
              <w:top w:val="nil"/>
              <w:left w:val="nil"/>
              <w:bottom w:val="nil"/>
              <w:right w:val="nil"/>
            </w:tcBorders>
            <w:shd w:val="clear" w:color="auto" w:fill="auto"/>
            <w:noWrap/>
            <w:vAlign w:val="bottom"/>
            <w:hideMark/>
          </w:tcPr>
          <w:p w14:paraId="130D44B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1D8E5E6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09FFD8"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3BA8BA0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-18.41</w:t>
            </w:r>
          </w:p>
        </w:tc>
        <w:tc>
          <w:tcPr>
            <w:tcW w:w="570" w:type="dxa"/>
            <w:tcBorders>
              <w:top w:val="nil"/>
              <w:left w:val="nil"/>
              <w:bottom w:val="nil"/>
              <w:right w:val="nil"/>
            </w:tcBorders>
          </w:tcPr>
          <w:p w14:paraId="52F5F0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023697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2.85</w:t>
            </w:r>
          </w:p>
        </w:tc>
        <w:tc>
          <w:tcPr>
            <w:tcW w:w="990" w:type="dxa"/>
            <w:tcBorders>
              <w:top w:val="nil"/>
              <w:left w:val="nil"/>
              <w:bottom w:val="nil"/>
              <w:right w:val="nil"/>
            </w:tcBorders>
            <w:shd w:val="clear" w:color="auto" w:fill="auto"/>
            <w:noWrap/>
            <w:vAlign w:val="bottom"/>
            <w:hideMark/>
          </w:tcPr>
          <w:p w14:paraId="29912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FD69B5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-6.46</w:t>
            </w:r>
          </w:p>
        </w:tc>
        <w:tc>
          <w:tcPr>
            <w:tcW w:w="1350" w:type="dxa"/>
            <w:tcBorders>
              <w:top w:val="nil"/>
              <w:left w:val="nil"/>
              <w:bottom w:val="nil"/>
              <w:right w:val="nil"/>
            </w:tcBorders>
            <w:shd w:val="clear" w:color="auto" w:fill="auto"/>
            <w:noWrap/>
            <w:vAlign w:val="bottom"/>
            <w:hideMark/>
          </w:tcPr>
          <w:p w14:paraId="2712F6A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&lt;0.0001</w:t>
            </w:r>
          </w:p>
        </w:tc>
      </w:tr>
      <w:tr w:rsidR="00767277" w:rsidRPr="00AA16AB" w14:paraId="1B09819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9C7A20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A9FCA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4.93</w:t>
            </w:r>
          </w:p>
        </w:tc>
        <w:tc>
          <w:tcPr>
            <w:tcW w:w="570" w:type="dxa"/>
            <w:tcBorders>
              <w:top w:val="nil"/>
              <w:left w:val="nil"/>
              <w:bottom w:val="nil"/>
              <w:right w:val="nil"/>
            </w:tcBorders>
          </w:tcPr>
          <w:p w14:paraId="5F36AF3E"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4FEDBC7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4.34</w:t>
            </w:r>
          </w:p>
        </w:tc>
        <w:tc>
          <w:tcPr>
            <w:tcW w:w="990" w:type="dxa"/>
            <w:tcBorders>
              <w:top w:val="nil"/>
              <w:left w:val="nil"/>
              <w:bottom w:val="nil"/>
              <w:right w:val="nil"/>
            </w:tcBorders>
            <w:shd w:val="clear" w:color="auto" w:fill="auto"/>
            <w:noWrap/>
            <w:vAlign w:val="bottom"/>
            <w:hideMark/>
          </w:tcPr>
          <w:p w14:paraId="6E63B3A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1F04E7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1.14</w:t>
            </w:r>
          </w:p>
        </w:tc>
        <w:tc>
          <w:tcPr>
            <w:tcW w:w="1350" w:type="dxa"/>
            <w:tcBorders>
              <w:top w:val="nil"/>
              <w:left w:val="nil"/>
              <w:bottom w:val="nil"/>
              <w:right w:val="nil"/>
            </w:tcBorders>
            <w:shd w:val="clear" w:color="auto" w:fill="auto"/>
            <w:noWrap/>
            <w:vAlign w:val="bottom"/>
            <w:hideMark/>
          </w:tcPr>
          <w:p w14:paraId="7AFEC6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0.7877</w:t>
            </w:r>
          </w:p>
        </w:tc>
      </w:tr>
      <w:tr w:rsidR="00767277" w:rsidRPr="00AA16AB" w14:paraId="1E03E08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6BD48B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369B333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-2.01</w:t>
            </w:r>
          </w:p>
        </w:tc>
        <w:tc>
          <w:tcPr>
            <w:tcW w:w="570" w:type="dxa"/>
            <w:tcBorders>
              <w:top w:val="nil"/>
              <w:left w:val="nil"/>
              <w:bottom w:val="nil"/>
              <w:right w:val="nil"/>
            </w:tcBorders>
          </w:tcPr>
          <w:p w14:paraId="7B08177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07A59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3.59</w:t>
            </w:r>
          </w:p>
        </w:tc>
        <w:tc>
          <w:tcPr>
            <w:tcW w:w="990" w:type="dxa"/>
            <w:tcBorders>
              <w:top w:val="nil"/>
              <w:left w:val="nil"/>
              <w:bottom w:val="nil"/>
              <w:right w:val="nil"/>
            </w:tcBorders>
            <w:shd w:val="clear" w:color="auto" w:fill="auto"/>
            <w:noWrap/>
            <w:vAlign w:val="bottom"/>
            <w:hideMark/>
          </w:tcPr>
          <w:p w14:paraId="70C9433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424978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-0.56</w:t>
            </w:r>
          </w:p>
        </w:tc>
        <w:tc>
          <w:tcPr>
            <w:tcW w:w="1350" w:type="dxa"/>
            <w:tcBorders>
              <w:top w:val="nil"/>
              <w:left w:val="nil"/>
              <w:bottom w:val="nil"/>
              <w:right w:val="nil"/>
            </w:tcBorders>
            <w:shd w:val="clear" w:color="auto" w:fill="auto"/>
            <w:noWrap/>
            <w:vAlign w:val="bottom"/>
            <w:hideMark/>
          </w:tcPr>
          <w:p w14:paraId="3AD52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0.9809</w:t>
            </w:r>
          </w:p>
        </w:tc>
      </w:tr>
      <w:tr w:rsidR="00767277" w:rsidRPr="00AA16AB" w14:paraId="4FF5C65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A26D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740C0A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-17.93</w:t>
            </w:r>
          </w:p>
        </w:tc>
        <w:tc>
          <w:tcPr>
            <w:tcW w:w="570" w:type="dxa"/>
            <w:tcBorders>
              <w:top w:val="nil"/>
              <w:left w:val="nil"/>
              <w:bottom w:val="nil"/>
              <w:right w:val="nil"/>
            </w:tcBorders>
          </w:tcPr>
          <w:p w14:paraId="5A2A8EA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DAF259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4.46</w:t>
            </w:r>
          </w:p>
        </w:tc>
        <w:tc>
          <w:tcPr>
            <w:tcW w:w="990" w:type="dxa"/>
            <w:tcBorders>
              <w:top w:val="nil"/>
              <w:left w:val="nil"/>
              <w:bottom w:val="nil"/>
              <w:right w:val="nil"/>
            </w:tcBorders>
            <w:shd w:val="clear" w:color="auto" w:fill="auto"/>
            <w:noWrap/>
            <w:vAlign w:val="bottom"/>
            <w:hideMark/>
          </w:tcPr>
          <w:p w14:paraId="3341B6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7B05D90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-4.02</w:t>
            </w:r>
          </w:p>
        </w:tc>
        <w:tc>
          <w:tcPr>
            <w:tcW w:w="1350" w:type="dxa"/>
            <w:tcBorders>
              <w:top w:val="nil"/>
              <w:left w:val="nil"/>
              <w:bottom w:val="nil"/>
              <w:right w:val="nil"/>
            </w:tcBorders>
            <w:shd w:val="clear" w:color="auto" w:fill="auto"/>
            <w:noWrap/>
            <w:vAlign w:val="bottom"/>
            <w:hideMark/>
          </w:tcPr>
          <w:p w14:paraId="2A63C12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0.0006</w:t>
            </w:r>
          </w:p>
        </w:tc>
      </w:tr>
      <w:tr w:rsidR="00767277" w:rsidRPr="00AA16AB" w14:paraId="49E584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C5E06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1C3E942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5.40</w:t>
            </w:r>
          </w:p>
        </w:tc>
        <w:tc>
          <w:tcPr>
            <w:tcW w:w="570" w:type="dxa"/>
            <w:tcBorders>
              <w:top w:val="nil"/>
              <w:left w:val="nil"/>
              <w:bottom w:val="nil"/>
              <w:right w:val="nil"/>
            </w:tcBorders>
          </w:tcPr>
          <w:p w14:paraId="27C57F1F"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EAA86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5.57</w:t>
            </w:r>
          </w:p>
        </w:tc>
        <w:tc>
          <w:tcPr>
            <w:tcW w:w="990" w:type="dxa"/>
            <w:tcBorders>
              <w:top w:val="nil"/>
              <w:left w:val="nil"/>
              <w:bottom w:val="nil"/>
              <w:right w:val="nil"/>
            </w:tcBorders>
            <w:shd w:val="clear" w:color="auto" w:fill="auto"/>
            <w:noWrap/>
            <w:vAlign w:val="bottom"/>
            <w:hideMark/>
          </w:tcPr>
          <w:p w14:paraId="4EF7C0B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1A8CD8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w:t>
            </w:r>
          </w:p>
        </w:tc>
        <w:tc>
          <w:tcPr>
            <w:tcW w:w="1350" w:type="dxa"/>
            <w:tcBorders>
              <w:top w:val="nil"/>
              <w:left w:val="nil"/>
              <w:bottom w:val="nil"/>
              <w:right w:val="nil"/>
            </w:tcBorders>
            <w:shd w:val="clear" w:color="auto" w:fill="auto"/>
            <w:noWrap/>
            <w:vAlign w:val="bottom"/>
            <w:hideMark/>
          </w:tcPr>
          <w:p w14:paraId="13E16B7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0.8690</w:t>
            </w:r>
          </w:p>
        </w:tc>
      </w:tr>
      <w:tr w:rsidR="00767277" w:rsidRPr="00AA16AB" w14:paraId="352A0FF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50AF182"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0FDFC3F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-1.54</w:t>
            </w:r>
          </w:p>
        </w:tc>
        <w:tc>
          <w:tcPr>
            <w:tcW w:w="570" w:type="dxa"/>
            <w:tcBorders>
              <w:top w:val="nil"/>
              <w:left w:val="nil"/>
              <w:bottom w:val="nil"/>
              <w:right w:val="nil"/>
            </w:tcBorders>
          </w:tcPr>
          <w:p w14:paraId="166CEBD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BA05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5.00</w:t>
            </w:r>
          </w:p>
        </w:tc>
        <w:tc>
          <w:tcPr>
            <w:tcW w:w="990" w:type="dxa"/>
            <w:tcBorders>
              <w:top w:val="nil"/>
              <w:left w:val="nil"/>
              <w:bottom w:val="nil"/>
              <w:right w:val="nil"/>
            </w:tcBorders>
            <w:shd w:val="clear" w:color="auto" w:fill="auto"/>
            <w:noWrap/>
            <w:vAlign w:val="bottom"/>
            <w:hideMark/>
          </w:tcPr>
          <w:p w14:paraId="0056FC6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41E83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1350" w:type="dxa"/>
            <w:tcBorders>
              <w:top w:val="nil"/>
              <w:left w:val="nil"/>
              <w:bottom w:val="nil"/>
              <w:right w:val="nil"/>
            </w:tcBorders>
            <w:shd w:val="clear" w:color="auto" w:fill="auto"/>
            <w:noWrap/>
            <w:vAlign w:val="bottom"/>
            <w:hideMark/>
          </w:tcPr>
          <w:p w14:paraId="41A36A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0.9981</w:t>
            </w:r>
          </w:p>
        </w:tc>
      </w:tr>
      <w:tr w:rsidR="00767277" w:rsidRPr="00AA16AB" w14:paraId="7C9252F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B3F44A"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77AF88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23.33</w:t>
            </w:r>
          </w:p>
        </w:tc>
        <w:tc>
          <w:tcPr>
            <w:tcW w:w="570" w:type="dxa"/>
            <w:tcBorders>
              <w:top w:val="nil"/>
              <w:left w:val="nil"/>
              <w:bottom w:val="nil"/>
              <w:right w:val="nil"/>
            </w:tcBorders>
          </w:tcPr>
          <w:p w14:paraId="2406649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44E69A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5.17</w:t>
            </w:r>
          </w:p>
        </w:tc>
        <w:tc>
          <w:tcPr>
            <w:tcW w:w="990" w:type="dxa"/>
            <w:tcBorders>
              <w:top w:val="nil"/>
              <w:left w:val="nil"/>
              <w:bottom w:val="nil"/>
              <w:right w:val="nil"/>
            </w:tcBorders>
            <w:shd w:val="clear" w:color="auto" w:fill="auto"/>
            <w:noWrap/>
            <w:vAlign w:val="bottom"/>
            <w:hideMark/>
          </w:tcPr>
          <w:p w14:paraId="6F37C8E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4A22A68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4.51</w:t>
            </w:r>
          </w:p>
        </w:tc>
        <w:tc>
          <w:tcPr>
            <w:tcW w:w="1350" w:type="dxa"/>
            <w:tcBorders>
              <w:top w:val="nil"/>
              <w:left w:val="nil"/>
              <w:bottom w:val="nil"/>
              <w:right w:val="nil"/>
            </w:tcBorders>
            <w:shd w:val="clear" w:color="auto" w:fill="auto"/>
            <w:noWrap/>
            <w:vAlign w:val="bottom"/>
            <w:hideMark/>
          </w:tcPr>
          <w:p w14:paraId="2E5B387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0.0001</w:t>
            </w:r>
          </w:p>
        </w:tc>
      </w:tr>
      <w:tr w:rsidR="00767277" w:rsidRPr="00AA16AB" w14:paraId="0F0A26D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485EC35"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Septembre</w:t>
            </w:r>
          </w:p>
        </w:tc>
        <w:tc>
          <w:tcPr>
            <w:tcW w:w="1160" w:type="dxa"/>
            <w:tcBorders>
              <w:top w:val="nil"/>
              <w:left w:val="nil"/>
              <w:bottom w:val="nil"/>
              <w:right w:val="nil"/>
            </w:tcBorders>
            <w:shd w:val="clear" w:color="auto" w:fill="auto"/>
            <w:noWrap/>
            <w:vAlign w:val="bottom"/>
            <w:hideMark/>
          </w:tcPr>
          <w:p w14:paraId="70C3675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16.40</w:t>
            </w:r>
          </w:p>
        </w:tc>
        <w:tc>
          <w:tcPr>
            <w:tcW w:w="570" w:type="dxa"/>
            <w:tcBorders>
              <w:top w:val="nil"/>
              <w:left w:val="nil"/>
              <w:bottom w:val="nil"/>
              <w:right w:val="nil"/>
            </w:tcBorders>
          </w:tcPr>
          <w:p w14:paraId="135FAC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585EF5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4.54</w:t>
            </w:r>
          </w:p>
        </w:tc>
        <w:tc>
          <w:tcPr>
            <w:tcW w:w="990" w:type="dxa"/>
            <w:tcBorders>
              <w:top w:val="nil"/>
              <w:left w:val="nil"/>
              <w:bottom w:val="nil"/>
              <w:right w:val="nil"/>
            </w:tcBorders>
            <w:shd w:val="clear" w:color="auto" w:fill="auto"/>
            <w:noWrap/>
            <w:vAlign w:val="bottom"/>
            <w:hideMark/>
          </w:tcPr>
          <w:p w14:paraId="4DF288D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C7860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3.61</w:t>
            </w:r>
          </w:p>
        </w:tc>
        <w:tc>
          <w:tcPr>
            <w:tcW w:w="1350" w:type="dxa"/>
            <w:tcBorders>
              <w:top w:val="nil"/>
              <w:left w:val="nil"/>
              <w:bottom w:val="nil"/>
              <w:right w:val="nil"/>
            </w:tcBorders>
            <w:shd w:val="clear" w:color="auto" w:fill="auto"/>
            <w:noWrap/>
            <w:vAlign w:val="bottom"/>
            <w:hideMark/>
          </w:tcPr>
          <w:p w14:paraId="611F764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0.0028</w:t>
            </w:r>
          </w:p>
        </w:tc>
      </w:tr>
      <w:tr w:rsidR="00767277" w:rsidRPr="00AA16AB" w14:paraId="5CFED13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380C8C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4EA3E08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-6.93</w:t>
            </w:r>
          </w:p>
        </w:tc>
        <w:tc>
          <w:tcPr>
            <w:tcW w:w="570" w:type="dxa"/>
            <w:tcBorders>
              <w:top w:val="nil"/>
              <w:left w:val="nil"/>
              <w:bottom w:val="nil"/>
              <w:right w:val="nil"/>
            </w:tcBorders>
          </w:tcPr>
          <w:p w14:paraId="7FEA3BA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FFDC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5.61</w:t>
            </w:r>
          </w:p>
        </w:tc>
        <w:tc>
          <w:tcPr>
            <w:tcW w:w="990" w:type="dxa"/>
            <w:tcBorders>
              <w:top w:val="nil"/>
              <w:left w:val="nil"/>
              <w:bottom w:val="nil"/>
              <w:right w:val="nil"/>
            </w:tcBorders>
            <w:shd w:val="clear" w:color="auto" w:fill="auto"/>
            <w:noWrap/>
            <w:vAlign w:val="bottom"/>
            <w:hideMark/>
          </w:tcPr>
          <w:p w14:paraId="0DC18C5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55311DD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-1.24</w:t>
            </w:r>
          </w:p>
        </w:tc>
        <w:tc>
          <w:tcPr>
            <w:tcW w:w="1350" w:type="dxa"/>
            <w:tcBorders>
              <w:top w:val="nil"/>
              <w:left w:val="nil"/>
              <w:bottom w:val="nil"/>
              <w:right w:val="nil"/>
            </w:tcBorders>
            <w:shd w:val="clear" w:color="auto" w:fill="auto"/>
            <w:noWrap/>
            <w:vAlign w:val="bottom"/>
            <w:hideMark/>
          </w:tcPr>
          <w:p w14:paraId="585201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0.7298</w:t>
            </w:r>
          </w:p>
        </w:tc>
      </w:tr>
      <w:tr w:rsidR="00767277" w:rsidRPr="00AA16AB" w14:paraId="64CF14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6AD437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3001D1D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50DC2C5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99E4D37"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39050CA0"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11C22135"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F80A1E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6AC173B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74C6B7A"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In</w:t>
            </w:r>
            <w:r w:rsidRPr="00ED6313">
              <w:rPr>
                <w:rFonts w:ascii="Arial" w:eastAsia="Times New Roman" w:hAnsi="Arial" w:cs="Arial"/>
                <w:i/>
                <w:iCs/>
                <w:color w:val="000000"/>
                <w:sz w:val="20"/>
                <w:szCs w:val="20"/>
              </w:rPr>
              <w:t>clusion des prédateurs</w:t>
            </w:r>
          </w:p>
        </w:tc>
        <w:tc>
          <w:tcPr>
            <w:tcW w:w="1160" w:type="dxa"/>
            <w:tcBorders>
              <w:top w:val="nil"/>
              <w:left w:val="nil"/>
              <w:bottom w:val="nil"/>
              <w:right w:val="nil"/>
            </w:tcBorders>
            <w:shd w:val="clear" w:color="auto" w:fill="auto"/>
            <w:noWrap/>
            <w:vAlign w:val="bottom"/>
            <w:hideMark/>
          </w:tcPr>
          <w:p w14:paraId="49C41CA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570" w:type="dxa"/>
            <w:tcBorders>
              <w:top w:val="nil"/>
              <w:left w:val="nil"/>
              <w:bottom w:val="nil"/>
              <w:right w:val="nil"/>
            </w:tcBorders>
          </w:tcPr>
          <w:p w14:paraId="038C444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372348A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5FA8179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E9E20FF"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364BD5E"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17C520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A8253DC"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14D7E0DD"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38DA2BC4"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4CDE1D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095E7EB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09307C3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4191661"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7F8B6B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96347EF"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00CB65A2"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2.32</w:t>
            </w:r>
          </w:p>
        </w:tc>
        <w:tc>
          <w:tcPr>
            <w:tcW w:w="570" w:type="dxa"/>
            <w:tcBorders>
              <w:top w:val="nil"/>
              <w:left w:val="nil"/>
              <w:bottom w:val="nil"/>
              <w:right w:val="nil"/>
            </w:tcBorders>
          </w:tcPr>
          <w:p w14:paraId="1606A81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86BECC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3.43</w:t>
            </w:r>
          </w:p>
        </w:tc>
        <w:tc>
          <w:tcPr>
            <w:tcW w:w="990" w:type="dxa"/>
            <w:tcBorders>
              <w:top w:val="nil"/>
              <w:left w:val="nil"/>
              <w:bottom w:val="nil"/>
              <w:right w:val="nil"/>
            </w:tcBorders>
            <w:shd w:val="clear" w:color="auto" w:fill="auto"/>
            <w:noWrap/>
            <w:vAlign w:val="bottom"/>
            <w:hideMark/>
          </w:tcPr>
          <w:p w14:paraId="7F66580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center"/>
            <w:hideMark/>
          </w:tcPr>
          <w:p w14:paraId="144BF7A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0.68</w:t>
            </w:r>
          </w:p>
        </w:tc>
        <w:tc>
          <w:tcPr>
            <w:tcW w:w="1350" w:type="dxa"/>
            <w:tcBorders>
              <w:top w:val="nil"/>
              <w:left w:val="nil"/>
              <w:bottom w:val="nil"/>
              <w:right w:val="nil"/>
            </w:tcBorders>
            <w:shd w:val="clear" w:color="auto" w:fill="auto"/>
            <w:noWrap/>
            <w:vAlign w:val="bottom"/>
            <w:hideMark/>
          </w:tcPr>
          <w:p w14:paraId="41694BB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0.9617</w:t>
            </w:r>
          </w:p>
        </w:tc>
      </w:tr>
      <w:tr w:rsidR="00767277" w:rsidRPr="00AA16AB" w14:paraId="6B18D17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2B07EC9"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67FCB21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-9.01</w:t>
            </w:r>
          </w:p>
        </w:tc>
        <w:tc>
          <w:tcPr>
            <w:tcW w:w="570" w:type="dxa"/>
            <w:tcBorders>
              <w:top w:val="nil"/>
              <w:left w:val="nil"/>
              <w:bottom w:val="nil"/>
              <w:right w:val="nil"/>
            </w:tcBorders>
          </w:tcPr>
          <w:p w14:paraId="644A25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0B90823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2.22</w:t>
            </w:r>
          </w:p>
        </w:tc>
        <w:tc>
          <w:tcPr>
            <w:tcW w:w="990" w:type="dxa"/>
            <w:tcBorders>
              <w:top w:val="nil"/>
              <w:left w:val="nil"/>
              <w:bottom w:val="nil"/>
              <w:right w:val="nil"/>
            </w:tcBorders>
            <w:shd w:val="clear" w:color="auto" w:fill="auto"/>
            <w:noWrap/>
            <w:vAlign w:val="center"/>
            <w:hideMark/>
          </w:tcPr>
          <w:p w14:paraId="41DF936D"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9279F9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-4.06</w:t>
            </w:r>
          </w:p>
        </w:tc>
        <w:tc>
          <w:tcPr>
            <w:tcW w:w="1350" w:type="dxa"/>
            <w:tcBorders>
              <w:top w:val="nil"/>
              <w:left w:val="nil"/>
              <w:bottom w:val="nil"/>
              <w:right w:val="nil"/>
            </w:tcBorders>
            <w:shd w:val="clear" w:color="auto" w:fill="auto"/>
            <w:noWrap/>
            <w:vAlign w:val="bottom"/>
            <w:hideMark/>
          </w:tcPr>
          <w:p w14:paraId="4021C895"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0.0005</w:t>
            </w:r>
          </w:p>
        </w:tc>
      </w:tr>
      <w:tr w:rsidR="00767277" w:rsidRPr="00AA16AB" w14:paraId="68CE39D4"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228E48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65D3D3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9.03</w:t>
            </w:r>
          </w:p>
        </w:tc>
        <w:tc>
          <w:tcPr>
            <w:tcW w:w="570" w:type="dxa"/>
            <w:tcBorders>
              <w:top w:val="nil"/>
              <w:left w:val="nil"/>
              <w:bottom w:val="nil"/>
              <w:right w:val="nil"/>
            </w:tcBorders>
          </w:tcPr>
          <w:p w14:paraId="0A5E1D0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8C1FC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4.33</w:t>
            </w:r>
          </w:p>
        </w:tc>
        <w:tc>
          <w:tcPr>
            <w:tcW w:w="990" w:type="dxa"/>
            <w:tcBorders>
              <w:top w:val="nil"/>
              <w:left w:val="nil"/>
              <w:bottom w:val="nil"/>
              <w:right w:val="nil"/>
            </w:tcBorders>
            <w:shd w:val="clear" w:color="auto" w:fill="auto"/>
            <w:noWrap/>
            <w:vAlign w:val="center"/>
            <w:hideMark/>
          </w:tcPr>
          <w:p w14:paraId="35AD1D9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D5612E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2.08</w:t>
            </w:r>
          </w:p>
        </w:tc>
        <w:tc>
          <w:tcPr>
            <w:tcW w:w="1350" w:type="dxa"/>
            <w:tcBorders>
              <w:top w:val="nil"/>
              <w:left w:val="nil"/>
              <w:bottom w:val="nil"/>
              <w:right w:val="nil"/>
            </w:tcBorders>
            <w:shd w:val="clear" w:color="auto" w:fill="auto"/>
            <w:noWrap/>
            <w:vAlign w:val="bottom"/>
            <w:hideMark/>
          </w:tcPr>
          <w:p w14:paraId="7A21412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0.2275</w:t>
            </w:r>
          </w:p>
        </w:tc>
      </w:tr>
      <w:tr w:rsidR="00767277" w:rsidRPr="00AA16AB" w14:paraId="53DA0C1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A8D7C2A"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30E144A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-3.56</w:t>
            </w:r>
          </w:p>
        </w:tc>
        <w:tc>
          <w:tcPr>
            <w:tcW w:w="570" w:type="dxa"/>
            <w:tcBorders>
              <w:top w:val="nil"/>
              <w:left w:val="nil"/>
              <w:bottom w:val="nil"/>
              <w:right w:val="nil"/>
            </w:tcBorders>
          </w:tcPr>
          <w:p w14:paraId="4D139C0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045483F8"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2.26</w:t>
            </w:r>
          </w:p>
        </w:tc>
        <w:tc>
          <w:tcPr>
            <w:tcW w:w="990" w:type="dxa"/>
            <w:tcBorders>
              <w:top w:val="nil"/>
              <w:left w:val="nil"/>
              <w:bottom w:val="nil"/>
              <w:right w:val="nil"/>
            </w:tcBorders>
            <w:shd w:val="clear" w:color="auto" w:fill="auto"/>
            <w:noWrap/>
            <w:vAlign w:val="bottom"/>
            <w:hideMark/>
          </w:tcPr>
          <w:p w14:paraId="39577E0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6C8A066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0624FBB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0.5117</w:t>
            </w:r>
          </w:p>
        </w:tc>
      </w:tr>
      <w:tr w:rsidR="00767277" w:rsidRPr="00AA16AB" w14:paraId="1ED1112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F0E1841"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Juin</w:t>
            </w:r>
          </w:p>
        </w:tc>
        <w:tc>
          <w:tcPr>
            <w:tcW w:w="1160" w:type="dxa"/>
            <w:tcBorders>
              <w:top w:val="nil"/>
              <w:left w:val="nil"/>
              <w:bottom w:val="nil"/>
              <w:right w:val="nil"/>
            </w:tcBorders>
            <w:shd w:val="clear" w:color="auto" w:fill="auto"/>
            <w:noWrap/>
            <w:vAlign w:val="bottom"/>
            <w:hideMark/>
          </w:tcPr>
          <w:p w14:paraId="0AC57046"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-11.33</w:t>
            </w:r>
          </w:p>
        </w:tc>
        <w:tc>
          <w:tcPr>
            <w:tcW w:w="570" w:type="dxa"/>
            <w:tcBorders>
              <w:top w:val="nil"/>
              <w:left w:val="nil"/>
              <w:bottom w:val="nil"/>
              <w:right w:val="nil"/>
            </w:tcBorders>
          </w:tcPr>
          <w:p w14:paraId="5370EE3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E709EEF"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3.97</w:t>
            </w:r>
          </w:p>
        </w:tc>
        <w:tc>
          <w:tcPr>
            <w:tcW w:w="990" w:type="dxa"/>
            <w:tcBorders>
              <w:top w:val="nil"/>
              <w:left w:val="nil"/>
              <w:bottom w:val="nil"/>
              <w:right w:val="nil"/>
            </w:tcBorders>
            <w:shd w:val="clear" w:color="auto" w:fill="auto"/>
            <w:noWrap/>
            <w:vAlign w:val="bottom"/>
            <w:hideMark/>
          </w:tcPr>
          <w:p w14:paraId="318E0B9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15EA4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-2.86</w:t>
            </w:r>
          </w:p>
        </w:tc>
        <w:tc>
          <w:tcPr>
            <w:tcW w:w="1350" w:type="dxa"/>
            <w:tcBorders>
              <w:top w:val="nil"/>
              <w:left w:val="nil"/>
              <w:bottom w:val="nil"/>
              <w:right w:val="nil"/>
            </w:tcBorders>
            <w:shd w:val="clear" w:color="auto" w:fill="auto"/>
            <w:noWrap/>
            <w:vAlign w:val="bottom"/>
            <w:hideMark/>
          </w:tcPr>
          <w:p w14:paraId="16CF03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0.0349</w:t>
            </w:r>
          </w:p>
        </w:tc>
      </w:tr>
      <w:tr w:rsidR="00767277" w:rsidRPr="00AA16AB" w14:paraId="7A8EA05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58B1A65"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548074C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6.71</w:t>
            </w:r>
          </w:p>
        </w:tc>
        <w:tc>
          <w:tcPr>
            <w:tcW w:w="570" w:type="dxa"/>
            <w:tcBorders>
              <w:top w:val="nil"/>
              <w:left w:val="nil"/>
              <w:bottom w:val="nil"/>
              <w:right w:val="nil"/>
            </w:tcBorders>
          </w:tcPr>
          <w:p w14:paraId="5F0BBE5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092129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5.50</w:t>
            </w:r>
          </w:p>
        </w:tc>
        <w:tc>
          <w:tcPr>
            <w:tcW w:w="990" w:type="dxa"/>
            <w:tcBorders>
              <w:top w:val="nil"/>
              <w:left w:val="nil"/>
              <w:bottom w:val="nil"/>
              <w:right w:val="nil"/>
            </w:tcBorders>
            <w:shd w:val="clear" w:color="auto" w:fill="auto"/>
            <w:noWrap/>
            <w:vAlign w:val="bottom"/>
            <w:hideMark/>
          </w:tcPr>
          <w:p w14:paraId="5EDFA51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44CD17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1.22</w:t>
            </w:r>
          </w:p>
        </w:tc>
        <w:tc>
          <w:tcPr>
            <w:tcW w:w="1350" w:type="dxa"/>
            <w:tcBorders>
              <w:top w:val="nil"/>
              <w:left w:val="nil"/>
              <w:bottom w:val="nil"/>
              <w:right w:val="nil"/>
            </w:tcBorders>
            <w:shd w:val="clear" w:color="auto" w:fill="auto"/>
            <w:noWrap/>
            <w:vAlign w:val="bottom"/>
            <w:hideMark/>
          </w:tcPr>
          <w:p w14:paraId="0B05DA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0.7405</w:t>
            </w:r>
          </w:p>
        </w:tc>
      </w:tr>
      <w:tr w:rsidR="00767277" w:rsidRPr="00AA16AB" w14:paraId="2062066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CAA472E"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3B79894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-5.88</w:t>
            </w:r>
          </w:p>
        </w:tc>
        <w:tc>
          <w:tcPr>
            <w:tcW w:w="570" w:type="dxa"/>
            <w:tcBorders>
              <w:top w:val="nil"/>
              <w:left w:val="nil"/>
              <w:bottom w:val="nil"/>
              <w:right w:val="nil"/>
            </w:tcBorders>
          </w:tcPr>
          <w:p w14:paraId="40933869"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6AE7FE0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3.99</w:t>
            </w:r>
          </w:p>
        </w:tc>
        <w:tc>
          <w:tcPr>
            <w:tcW w:w="990" w:type="dxa"/>
            <w:tcBorders>
              <w:top w:val="nil"/>
              <w:left w:val="nil"/>
              <w:bottom w:val="nil"/>
              <w:right w:val="nil"/>
            </w:tcBorders>
            <w:shd w:val="clear" w:color="auto" w:fill="auto"/>
            <w:noWrap/>
            <w:vAlign w:val="bottom"/>
            <w:hideMark/>
          </w:tcPr>
          <w:p w14:paraId="6108D28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A81F85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-1.47</w:t>
            </w:r>
          </w:p>
        </w:tc>
        <w:tc>
          <w:tcPr>
            <w:tcW w:w="1350" w:type="dxa"/>
            <w:tcBorders>
              <w:top w:val="nil"/>
              <w:left w:val="nil"/>
              <w:bottom w:val="nil"/>
              <w:right w:val="nil"/>
            </w:tcBorders>
            <w:shd w:val="clear" w:color="auto" w:fill="auto"/>
            <w:noWrap/>
            <w:vAlign w:val="bottom"/>
            <w:hideMark/>
          </w:tcPr>
          <w:p w14:paraId="5720CCE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0.5792</w:t>
            </w:r>
          </w:p>
        </w:tc>
      </w:tr>
      <w:tr w:rsidR="00767277" w:rsidRPr="00AA16AB" w14:paraId="4E687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B9C4547"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651AA6E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18.03</w:t>
            </w:r>
          </w:p>
        </w:tc>
        <w:tc>
          <w:tcPr>
            <w:tcW w:w="570" w:type="dxa"/>
            <w:tcBorders>
              <w:top w:val="nil"/>
              <w:left w:val="nil"/>
              <w:bottom w:val="nil"/>
              <w:right w:val="nil"/>
            </w:tcBorders>
          </w:tcPr>
          <w:p w14:paraId="4A8204B2"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78FB0883"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4.85</w:t>
            </w:r>
          </w:p>
        </w:tc>
        <w:tc>
          <w:tcPr>
            <w:tcW w:w="990" w:type="dxa"/>
            <w:tcBorders>
              <w:top w:val="nil"/>
              <w:left w:val="nil"/>
              <w:bottom w:val="nil"/>
              <w:right w:val="nil"/>
            </w:tcBorders>
            <w:shd w:val="clear" w:color="auto" w:fill="auto"/>
            <w:noWrap/>
            <w:vAlign w:val="bottom"/>
            <w:hideMark/>
          </w:tcPr>
          <w:p w14:paraId="5182805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1682D2C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3.72</w:t>
            </w:r>
          </w:p>
        </w:tc>
        <w:tc>
          <w:tcPr>
            <w:tcW w:w="1350" w:type="dxa"/>
            <w:tcBorders>
              <w:top w:val="nil"/>
              <w:left w:val="nil"/>
              <w:bottom w:val="nil"/>
              <w:right w:val="nil"/>
            </w:tcBorders>
            <w:shd w:val="clear" w:color="auto" w:fill="auto"/>
            <w:noWrap/>
            <w:vAlign w:val="bottom"/>
            <w:hideMark/>
          </w:tcPr>
          <w:p w14:paraId="33DD5DE9"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0.0019</w:t>
            </w:r>
          </w:p>
        </w:tc>
      </w:tr>
      <w:tr w:rsidR="00767277" w:rsidRPr="00AA16AB" w14:paraId="7241F1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859CA24"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Septembre</w:t>
            </w:r>
          </w:p>
        </w:tc>
        <w:tc>
          <w:tcPr>
            <w:tcW w:w="1160" w:type="dxa"/>
            <w:tcBorders>
              <w:top w:val="nil"/>
              <w:left w:val="nil"/>
              <w:bottom w:val="nil"/>
              <w:right w:val="nil"/>
            </w:tcBorders>
            <w:shd w:val="clear" w:color="auto" w:fill="auto"/>
            <w:noWrap/>
            <w:vAlign w:val="bottom"/>
            <w:hideMark/>
          </w:tcPr>
          <w:p w14:paraId="47AC8318"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5.45</w:t>
            </w:r>
          </w:p>
        </w:tc>
        <w:tc>
          <w:tcPr>
            <w:tcW w:w="570" w:type="dxa"/>
            <w:tcBorders>
              <w:top w:val="nil"/>
              <w:left w:val="nil"/>
              <w:bottom w:val="nil"/>
              <w:right w:val="nil"/>
            </w:tcBorders>
          </w:tcPr>
          <w:p w14:paraId="402E1C84"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4408C3E7"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1.68</w:t>
            </w:r>
          </w:p>
        </w:tc>
        <w:tc>
          <w:tcPr>
            <w:tcW w:w="990" w:type="dxa"/>
            <w:tcBorders>
              <w:top w:val="nil"/>
              <w:left w:val="nil"/>
              <w:bottom w:val="nil"/>
              <w:right w:val="nil"/>
            </w:tcBorders>
            <w:shd w:val="clear" w:color="auto" w:fill="auto"/>
            <w:noWrap/>
            <w:vAlign w:val="bottom"/>
            <w:hideMark/>
          </w:tcPr>
          <w:p w14:paraId="1F50477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65D366B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3.24</w:t>
            </w:r>
          </w:p>
        </w:tc>
        <w:tc>
          <w:tcPr>
            <w:tcW w:w="1350" w:type="dxa"/>
            <w:tcBorders>
              <w:top w:val="nil"/>
              <w:left w:val="nil"/>
              <w:bottom w:val="nil"/>
              <w:right w:val="nil"/>
            </w:tcBorders>
            <w:shd w:val="clear" w:color="auto" w:fill="auto"/>
            <w:noWrap/>
            <w:vAlign w:val="bottom"/>
            <w:hideMark/>
          </w:tcPr>
          <w:p w14:paraId="7A177DCC"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0.0104</w:t>
            </w:r>
          </w:p>
        </w:tc>
      </w:tr>
      <w:tr w:rsidR="00767277" w:rsidRPr="00AA16AB" w14:paraId="1C16D8B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6E30E5C"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AA16AB">
              <w:rPr>
                <w:rFonts w:ascii="Arial" w:eastAsia="Times New Roman" w:hAnsi="Arial" w:cs="Arial"/>
                <w:i/>
                <w:iCs/>
                <w:color w:val="000000"/>
                <w:sz w:val="20"/>
                <w:szCs w:val="20"/>
              </w:rPr>
              <w:t xml:space="preserve"> - </w:t>
            </w:r>
            <w:r>
              <w:rPr>
                <w:rFonts w:ascii="Arial" w:eastAsia="Times New Roman" w:hAnsi="Arial" w:cs="Arial"/>
                <w:i/>
                <w:iCs/>
                <w:color w:val="000000"/>
                <w:sz w:val="20"/>
                <w:szCs w:val="20"/>
              </w:rPr>
              <w:t>Septembre</w:t>
            </w:r>
          </w:p>
        </w:tc>
        <w:tc>
          <w:tcPr>
            <w:tcW w:w="1160" w:type="dxa"/>
            <w:tcBorders>
              <w:top w:val="nil"/>
              <w:left w:val="nil"/>
              <w:bottom w:val="nil"/>
              <w:right w:val="nil"/>
            </w:tcBorders>
            <w:shd w:val="clear" w:color="auto" w:fill="auto"/>
            <w:noWrap/>
            <w:vAlign w:val="bottom"/>
            <w:hideMark/>
          </w:tcPr>
          <w:p w14:paraId="2FAADCA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-12.58</w:t>
            </w:r>
          </w:p>
        </w:tc>
        <w:tc>
          <w:tcPr>
            <w:tcW w:w="570" w:type="dxa"/>
            <w:tcBorders>
              <w:top w:val="nil"/>
              <w:left w:val="nil"/>
              <w:bottom w:val="nil"/>
              <w:right w:val="nil"/>
            </w:tcBorders>
          </w:tcPr>
          <w:p w14:paraId="48DED3F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2776B5E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4.86</w:t>
            </w:r>
          </w:p>
        </w:tc>
        <w:tc>
          <w:tcPr>
            <w:tcW w:w="990" w:type="dxa"/>
            <w:tcBorders>
              <w:top w:val="nil"/>
              <w:left w:val="nil"/>
              <w:bottom w:val="nil"/>
              <w:right w:val="nil"/>
            </w:tcBorders>
            <w:shd w:val="clear" w:color="auto" w:fill="auto"/>
            <w:noWrap/>
            <w:vAlign w:val="bottom"/>
            <w:hideMark/>
          </w:tcPr>
          <w:p w14:paraId="102C119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05AC999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-2.59</w:t>
            </w:r>
          </w:p>
        </w:tc>
        <w:tc>
          <w:tcPr>
            <w:tcW w:w="1350" w:type="dxa"/>
            <w:tcBorders>
              <w:top w:val="nil"/>
              <w:left w:val="nil"/>
              <w:bottom w:val="nil"/>
              <w:right w:val="nil"/>
            </w:tcBorders>
            <w:shd w:val="clear" w:color="auto" w:fill="auto"/>
            <w:noWrap/>
            <w:vAlign w:val="bottom"/>
            <w:hideMark/>
          </w:tcPr>
          <w:p w14:paraId="498C07DF"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0.0722</w:t>
            </w:r>
          </w:p>
        </w:tc>
      </w:tr>
      <w:tr w:rsidR="00767277" w:rsidRPr="00AA16AB" w14:paraId="3B5F58A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83E09C"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654C802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570" w:type="dxa"/>
            <w:tcBorders>
              <w:top w:val="nil"/>
              <w:left w:val="nil"/>
              <w:bottom w:val="nil"/>
              <w:right w:val="nil"/>
            </w:tcBorders>
          </w:tcPr>
          <w:p w14:paraId="42DC92C9"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22F7FB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1E6D50CA"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62C106C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222D353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14B1C1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3D98238" w14:textId="77777777" w:rsidR="00767277" w:rsidRPr="00AA16AB" w:rsidRDefault="00767277" w:rsidP="008E05ED">
            <w:pPr>
              <w:spacing w:after="0" w:line="240" w:lineRule="auto"/>
              <w:rPr>
                <w:rFonts w:ascii="Arial" w:eastAsia="Times New Roman" w:hAnsi="Arial" w:cs="Arial"/>
                <w:color w:val="000000"/>
                <w:sz w:val="20"/>
                <w:szCs w:val="20"/>
                <w:u w:val="single"/>
              </w:rPr>
            </w:pPr>
            <w:r w:rsidRPr="00AA16AB">
              <w:rPr>
                <w:rFonts w:ascii="Arial" w:eastAsia="Times New Roman" w:hAnsi="Arial" w:cs="Arial"/>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5A657FF9" w14:textId="77777777" w:rsidR="00767277" w:rsidRPr="00AA16AB" w:rsidRDefault="00767277" w:rsidP="008E05ED">
            <w:pPr>
              <w:spacing w:after="0" w:line="240" w:lineRule="auto"/>
              <w:jc w:val="right"/>
              <w:rPr>
                <w:rFonts w:ascii="Arial" w:eastAsia="Times New Roman" w:hAnsi="Arial" w:cs="Arial"/>
                <w:color w:val="000000"/>
                <w:sz w:val="20"/>
                <w:szCs w:val="20"/>
                <w:u w:val="single"/>
              </w:rPr>
            </w:pPr>
          </w:p>
        </w:tc>
        <w:tc>
          <w:tcPr>
            <w:tcW w:w="570" w:type="dxa"/>
            <w:tcBorders>
              <w:top w:val="nil"/>
              <w:left w:val="nil"/>
              <w:bottom w:val="nil"/>
              <w:right w:val="nil"/>
            </w:tcBorders>
          </w:tcPr>
          <w:p w14:paraId="02EB674D"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630" w:type="dxa"/>
            <w:tcBorders>
              <w:top w:val="nil"/>
              <w:left w:val="nil"/>
              <w:bottom w:val="nil"/>
              <w:right w:val="nil"/>
            </w:tcBorders>
            <w:shd w:val="clear" w:color="auto" w:fill="auto"/>
            <w:noWrap/>
            <w:vAlign w:val="bottom"/>
            <w:hideMark/>
          </w:tcPr>
          <w:p w14:paraId="1BE6A168"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14:paraId="79CAE19B"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773DEB72"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D7E633C" w14:textId="77777777" w:rsidR="00767277" w:rsidRPr="00AA16AB" w:rsidRDefault="00767277" w:rsidP="008E05ED">
            <w:pPr>
              <w:spacing w:after="0" w:line="240" w:lineRule="auto"/>
              <w:jc w:val="right"/>
              <w:rPr>
                <w:rFonts w:ascii="Times New Roman" w:eastAsia="Times New Roman" w:hAnsi="Times New Roman" w:cs="Times New Roman"/>
                <w:sz w:val="20"/>
                <w:szCs w:val="20"/>
              </w:rPr>
            </w:pPr>
          </w:p>
        </w:tc>
      </w:tr>
      <w:tr w:rsidR="00767277" w:rsidRPr="00AA16AB" w14:paraId="5D72F39B"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4BAC2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Juillet</w:t>
            </w:r>
          </w:p>
        </w:tc>
        <w:tc>
          <w:tcPr>
            <w:tcW w:w="1160" w:type="dxa"/>
            <w:tcBorders>
              <w:top w:val="nil"/>
              <w:left w:val="nil"/>
              <w:bottom w:val="nil"/>
              <w:right w:val="nil"/>
            </w:tcBorders>
            <w:shd w:val="clear" w:color="auto" w:fill="auto"/>
            <w:noWrap/>
            <w:vAlign w:val="bottom"/>
            <w:hideMark/>
          </w:tcPr>
          <w:p w14:paraId="2C18AD8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0.78</w:t>
            </w:r>
          </w:p>
        </w:tc>
        <w:tc>
          <w:tcPr>
            <w:tcW w:w="570" w:type="dxa"/>
            <w:tcBorders>
              <w:top w:val="nil"/>
              <w:left w:val="nil"/>
              <w:bottom w:val="nil"/>
              <w:right w:val="nil"/>
            </w:tcBorders>
          </w:tcPr>
          <w:p w14:paraId="49C638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46A3F5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1.62</w:t>
            </w:r>
          </w:p>
        </w:tc>
        <w:tc>
          <w:tcPr>
            <w:tcW w:w="990" w:type="dxa"/>
            <w:tcBorders>
              <w:top w:val="nil"/>
              <w:left w:val="nil"/>
              <w:bottom w:val="nil"/>
              <w:right w:val="nil"/>
            </w:tcBorders>
            <w:shd w:val="clear" w:color="auto" w:fill="auto"/>
            <w:noWrap/>
            <w:vAlign w:val="bottom"/>
            <w:hideMark/>
          </w:tcPr>
          <w:p w14:paraId="0B0D630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1B9D86C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0.48</w:t>
            </w:r>
          </w:p>
        </w:tc>
        <w:tc>
          <w:tcPr>
            <w:tcW w:w="1350" w:type="dxa"/>
            <w:tcBorders>
              <w:top w:val="nil"/>
              <w:left w:val="nil"/>
              <w:bottom w:val="nil"/>
              <w:right w:val="nil"/>
            </w:tcBorders>
            <w:shd w:val="clear" w:color="auto" w:fill="auto"/>
            <w:noWrap/>
            <w:vAlign w:val="bottom"/>
            <w:hideMark/>
          </w:tcPr>
          <w:p w14:paraId="054905DF"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0.9888</w:t>
            </w:r>
          </w:p>
        </w:tc>
      </w:tr>
      <w:tr w:rsidR="00767277" w:rsidRPr="00AA16AB" w14:paraId="3D15A2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F878F9"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Juin</w:t>
            </w:r>
          </w:p>
        </w:tc>
        <w:tc>
          <w:tcPr>
            <w:tcW w:w="1160" w:type="dxa"/>
            <w:tcBorders>
              <w:top w:val="nil"/>
              <w:left w:val="nil"/>
              <w:bottom w:val="nil"/>
              <w:right w:val="nil"/>
            </w:tcBorders>
            <w:shd w:val="clear" w:color="auto" w:fill="auto"/>
            <w:noWrap/>
            <w:vAlign w:val="bottom"/>
            <w:hideMark/>
          </w:tcPr>
          <w:p w14:paraId="60459F01"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-9.82</w:t>
            </w:r>
          </w:p>
        </w:tc>
        <w:tc>
          <w:tcPr>
            <w:tcW w:w="570" w:type="dxa"/>
            <w:tcBorders>
              <w:top w:val="nil"/>
              <w:left w:val="nil"/>
              <w:bottom w:val="nil"/>
              <w:right w:val="nil"/>
            </w:tcBorders>
          </w:tcPr>
          <w:p w14:paraId="69F1CC31"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7C33640A"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4.05</w:t>
            </w:r>
          </w:p>
        </w:tc>
        <w:tc>
          <w:tcPr>
            <w:tcW w:w="990" w:type="dxa"/>
            <w:tcBorders>
              <w:top w:val="nil"/>
              <w:left w:val="nil"/>
              <w:bottom w:val="nil"/>
              <w:right w:val="nil"/>
            </w:tcBorders>
            <w:shd w:val="clear" w:color="auto" w:fill="auto"/>
            <w:noWrap/>
            <w:vAlign w:val="bottom"/>
            <w:hideMark/>
          </w:tcPr>
          <w:p w14:paraId="5A91D79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2808440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-2.42</w:t>
            </w:r>
          </w:p>
        </w:tc>
        <w:tc>
          <w:tcPr>
            <w:tcW w:w="1350" w:type="dxa"/>
            <w:tcBorders>
              <w:top w:val="nil"/>
              <w:left w:val="nil"/>
              <w:bottom w:val="nil"/>
              <w:right w:val="nil"/>
            </w:tcBorders>
            <w:shd w:val="clear" w:color="auto" w:fill="auto"/>
            <w:noWrap/>
            <w:vAlign w:val="bottom"/>
            <w:hideMark/>
          </w:tcPr>
          <w:p w14:paraId="60266C4D"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0.1089</w:t>
            </w:r>
          </w:p>
        </w:tc>
      </w:tr>
      <w:tr w:rsidR="00767277" w:rsidRPr="00AA16AB" w14:paraId="1831F48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213BB11"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49FC22D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9.11</w:t>
            </w:r>
          </w:p>
        </w:tc>
        <w:tc>
          <w:tcPr>
            <w:tcW w:w="570" w:type="dxa"/>
            <w:tcBorders>
              <w:top w:val="nil"/>
              <w:left w:val="nil"/>
              <w:bottom w:val="nil"/>
              <w:right w:val="nil"/>
            </w:tcBorders>
          </w:tcPr>
          <w:p w14:paraId="68D062C6"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1D6A354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5.14</w:t>
            </w:r>
          </w:p>
        </w:tc>
        <w:tc>
          <w:tcPr>
            <w:tcW w:w="990" w:type="dxa"/>
            <w:tcBorders>
              <w:top w:val="nil"/>
              <w:left w:val="nil"/>
              <w:bottom w:val="nil"/>
              <w:right w:val="nil"/>
            </w:tcBorders>
            <w:shd w:val="clear" w:color="auto" w:fill="auto"/>
            <w:noWrap/>
            <w:vAlign w:val="bottom"/>
            <w:hideMark/>
          </w:tcPr>
          <w:p w14:paraId="0E8A952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7587A62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1.77</w:t>
            </w:r>
          </w:p>
        </w:tc>
        <w:tc>
          <w:tcPr>
            <w:tcW w:w="1350" w:type="dxa"/>
            <w:tcBorders>
              <w:top w:val="nil"/>
              <w:left w:val="nil"/>
              <w:bottom w:val="nil"/>
              <w:right w:val="nil"/>
            </w:tcBorders>
            <w:shd w:val="clear" w:color="auto" w:fill="auto"/>
            <w:noWrap/>
            <w:vAlign w:val="bottom"/>
            <w:hideMark/>
          </w:tcPr>
          <w:p w14:paraId="6FFEACA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0.3892</w:t>
            </w:r>
          </w:p>
        </w:tc>
      </w:tr>
      <w:tr w:rsidR="00767277" w:rsidRPr="00AA16AB" w14:paraId="3E585FB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4F7DEC7A"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Août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2CE5E89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1.09</w:t>
            </w:r>
          </w:p>
        </w:tc>
        <w:tc>
          <w:tcPr>
            <w:tcW w:w="570" w:type="dxa"/>
            <w:tcBorders>
              <w:top w:val="nil"/>
              <w:left w:val="nil"/>
              <w:bottom w:val="nil"/>
              <w:right w:val="nil"/>
            </w:tcBorders>
          </w:tcPr>
          <w:p w14:paraId="0B182A98"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3926BEDE"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1.75</w:t>
            </w:r>
          </w:p>
        </w:tc>
        <w:tc>
          <w:tcPr>
            <w:tcW w:w="990" w:type="dxa"/>
            <w:tcBorders>
              <w:top w:val="nil"/>
              <w:left w:val="nil"/>
              <w:bottom w:val="nil"/>
              <w:right w:val="nil"/>
            </w:tcBorders>
            <w:shd w:val="clear" w:color="auto" w:fill="auto"/>
            <w:noWrap/>
            <w:vAlign w:val="bottom"/>
            <w:hideMark/>
          </w:tcPr>
          <w:p w14:paraId="1E75269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0F561D7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0.62</w:t>
            </w:r>
          </w:p>
        </w:tc>
        <w:tc>
          <w:tcPr>
            <w:tcW w:w="1350" w:type="dxa"/>
            <w:tcBorders>
              <w:top w:val="nil"/>
              <w:left w:val="nil"/>
              <w:bottom w:val="nil"/>
              <w:right w:val="nil"/>
            </w:tcBorders>
            <w:shd w:val="clear" w:color="auto" w:fill="auto"/>
            <w:noWrap/>
            <w:vAlign w:val="bottom"/>
            <w:hideMark/>
          </w:tcPr>
          <w:p w14:paraId="75B510F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0.9715</w:t>
            </w:r>
          </w:p>
        </w:tc>
      </w:tr>
      <w:tr w:rsidR="00767277" w:rsidRPr="00AA16AB" w14:paraId="0942DF3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5F5CF214"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Juillet</w:t>
            </w:r>
            <w:r w:rsidRPr="00AA16AB">
              <w:rPr>
                <w:rFonts w:ascii="Arial" w:eastAsia="Times New Roman" w:hAnsi="Arial" w:cs="Arial"/>
                <w:i/>
                <w:iCs/>
                <w:color w:val="000000"/>
                <w:sz w:val="20"/>
                <w:szCs w:val="20"/>
              </w:rPr>
              <w:t xml:space="preserve"> - </w:t>
            </w:r>
            <w:r>
              <w:rPr>
                <w:rFonts w:ascii="Arial" w:eastAsia="Times New Roman" w:hAnsi="Arial" w:cs="Arial"/>
                <w:i/>
                <w:iCs/>
                <w:color w:val="000000"/>
                <w:sz w:val="20"/>
                <w:szCs w:val="20"/>
              </w:rPr>
              <w:t>Juin</w:t>
            </w:r>
          </w:p>
        </w:tc>
        <w:tc>
          <w:tcPr>
            <w:tcW w:w="1160" w:type="dxa"/>
            <w:tcBorders>
              <w:top w:val="nil"/>
              <w:left w:val="nil"/>
              <w:bottom w:val="nil"/>
              <w:right w:val="nil"/>
            </w:tcBorders>
            <w:shd w:val="clear" w:color="auto" w:fill="auto"/>
            <w:noWrap/>
            <w:vAlign w:val="bottom"/>
            <w:hideMark/>
          </w:tcPr>
          <w:p w14:paraId="0BBFDA1C"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-10.61</w:t>
            </w:r>
          </w:p>
        </w:tc>
        <w:tc>
          <w:tcPr>
            <w:tcW w:w="570" w:type="dxa"/>
            <w:tcBorders>
              <w:top w:val="nil"/>
              <w:left w:val="nil"/>
              <w:bottom w:val="nil"/>
              <w:right w:val="nil"/>
            </w:tcBorders>
          </w:tcPr>
          <w:p w14:paraId="5A1F2CC7"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7905A881"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4.25</w:t>
            </w:r>
          </w:p>
        </w:tc>
        <w:tc>
          <w:tcPr>
            <w:tcW w:w="990" w:type="dxa"/>
            <w:tcBorders>
              <w:top w:val="nil"/>
              <w:left w:val="nil"/>
              <w:bottom w:val="nil"/>
              <w:right w:val="nil"/>
            </w:tcBorders>
            <w:shd w:val="clear" w:color="auto" w:fill="auto"/>
            <w:noWrap/>
            <w:vAlign w:val="bottom"/>
            <w:hideMark/>
          </w:tcPr>
          <w:p w14:paraId="691E5160"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4B24BB19"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-2.50</w:t>
            </w:r>
          </w:p>
        </w:tc>
        <w:tc>
          <w:tcPr>
            <w:tcW w:w="1350" w:type="dxa"/>
            <w:tcBorders>
              <w:top w:val="nil"/>
              <w:left w:val="nil"/>
              <w:bottom w:val="nil"/>
              <w:right w:val="nil"/>
            </w:tcBorders>
            <w:shd w:val="clear" w:color="auto" w:fill="auto"/>
            <w:noWrap/>
            <w:vAlign w:val="bottom"/>
            <w:hideMark/>
          </w:tcPr>
          <w:p w14:paraId="5B2A852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0.0918</w:t>
            </w:r>
          </w:p>
        </w:tc>
      </w:tr>
      <w:tr w:rsidR="00767277" w:rsidRPr="00AA16AB" w14:paraId="2537F40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793337"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Mai</w:t>
            </w:r>
          </w:p>
        </w:tc>
        <w:tc>
          <w:tcPr>
            <w:tcW w:w="1160" w:type="dxa"/>
            <w:tcBorders>
              <w:top w:val="nil"/>
              <w:left w:val="nil"/>
              <w:bottom w:val="nil"/>
              <w:right w:val="nil"/>
            </w:tcBorders>
            <w:shd w:val="clear" w:color="auto" w:fill="auto"/>
            <w:noWrap/>
            <w:vAlign w:val="bottom"/>
            <w:hideMark/>
          </w:tcPr>
          <w:p w14:paraId="75AEABB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8.33</w:t>
            </w:r>
          </w:p>
        </w:tc>
        <w:tc>
          <w:tcPr>
            <w:tcW w:w="570" w:type="dxa"/>
            <w:tcBorders>
              <w:top w:val="nil"/>
              <w:left w:val="nil"/>
              <w:bottom w:val="nil"/>
              <w:right w:val="nil"/>
            </w:tcBorders>
          </w:tcPr>
          <w:p w14:paraId="48FE19B7"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2D6F19"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5.27</w:t>
            </w:r>
          </w:p>
        </w:tc>
        <w:tc>
          <w:tcPr>
            <w:tcW w:w="990" w:type="dxa"/>
            <w:tcBorders>
              <w:top w:val="nil"/>
              <w:left w:val="nil"/>
              <w:bottom w:val="nil"/>
              <w:right w:val="nil"/>
            </w:tcBorders>
            <w:shd w:val="clear" w:color="auto" w:fill="auto"/>
            <w:noWrap/>
            <w:vAlign w:val="bottom"/>
            <w:hideMark/>
          </w:tcPr>
          <w:p w14:paraId="050C085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9A7FD64"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1.58</w:t>
            </w:r>
          </w:p>
        </w:tc>
        <w:tc>
          <w:tcPr>
            <w:tcW w:w="1350" w:type="dxa"/>
            <w:tcBorders>
              <w:top w:val="nil"/>
              <w:left w:val="nil"/>
              <w:bottom w:val="nil"/>
              <w:right w:val="nil"/>
            </w:tcBorders>
            <w:shd w:val="clear" w:color="auto" w:fill="auto"/>
            <w:noWrap/>
            <w:vAlign w:val="bottom"/>
            <w:hideMark/>
          </w:tcPr>
          <w:p w14:paraId="7CB0C9B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0.5111</w:t>
            </w:r>
          </w:p>
        </w:tc>
      </w:tr>
      <w:tr w:rsidR="00767277" w:rsidRPr="00AA16AB" w14:paraId="47F2067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E9AB74B"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nil"/>
              <w:right w:val="nil"/>
            </w:tcBorders>
            <w:shd w:val="clear" w:color="auto" w:fill="auto"/>
            <w:noWrap/>
            <w:vAlign w:val="bottom"/>
            <w:hideMark/>
          </w:tcPr>
          <w:p w14:paraId="40769BE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0.31</w:t>
            </w:r>
          </w:p>
        </w:tc>
        <w:tc>
          <w:tcPr>
            <w:tcW w:w="570" w:type="dxa"/>
            <w:tcBorders>
              <w:top w:val="nil"/>
              <w:left w:val="nil"/>
              <w:bottom w:val="nil"/>
              <w:right w:val="nil"/>
            </w:tcBorders>
          </w:tcPr>
          <w:p w14:paraId="2147B6E0"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nil"/>
              <w:right w:val="nil"/>
            </w:tcBorders>
            <w:shd w:val="clear" w:color="auto" w:fill="auto"/>
            <w:noWrap/>
            <w:vAlign w:val="bottom"/>
            <w:hideMark/>
          </w:tcPr>
          <w:p w14:paraId="573F6D9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2.04</w:t>
            </w:r>
          </w:p>
        </w:tc>
        <w:tc>
          <w:tcPr>
            <w:tcW w:w="990" w:type="dxa"/>
            <w:tcBorders>
              <w:top w:val="nil"/>
              <w:left w:val="nil"/>
              <w:bottom w:val="nil"/>
              <w:right w:val="nil"/>
            </w:tcBorders>
            <w:shd w:val="clear" w:color="auto" w:fill="auto"/>
            <w:noWrap/>
            <w:vAlign w:val="bottom"/>
            <w:hideMark/>
          </w:tcPr>
          <w:p w14:paraId="375B2460"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nil"/>
              <w:right w:val="nil"/>
            </w:tcBorders>
            <w:shd w:val="clear" w:color="auto" w:fill="auto"/>
            <w:noWrap/>
            <w:vAlign w:val="bottom"/>
            <w:hideMark/>
          </w:tcPr>
          <w:p w14:paraId="3E8F4267"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0.15</w:t>
            </w:r>
          </w:p>
        </w:tc>
        <w:tc>
          <w:tcPr>
            <w:tcW w:w="1350" w:type="dxa"/>
            <w:tcBorders>
              <w:top w:val="nil"/>
              <w:left w:val="nil"/>
              <w:bottom w:val="nil"/>
              <w:right w:val="nil"/>
            </w:tcBorders>
            <w:shd w:val="clear" w:color="auto" w:fill="auto"/>
            <w:noWrap/>
            <w:vAlign w:val="bottom"/>
            <w:hideMark/>
          </w:tcPr>
          <w:p w14:paraId="18F346DB"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0.9999</w:t>
            </w:r>
          </w:p>
        </w:tc>
      </w:tr>
      <w:tr w:rsidR="00767277" w:rsidRPr="00AA16AB" w14:paraId="0D61B2BA"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AEDF073" w14:textId="77777777" w:rsidR="00767277" w:rsidRPr="00AA16A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AA16AB">
              <w:rPr>
                <w:rFonts w:ascii="Arial" w:eastAsia="Times New Roman" w:hAnsi="Arial" w:cs="Arial"/>
                <w:b/>
                <w:bCs/>
                <w:color w:val="000000"/>
                <w:sz w:val="20"/>
                <w:szCs w:val="20"/>
              </w:rPr>
              <w:t xml:space="preserve"> - </w:t>
            </w:r>
            <w:r>
              <w:rPr>
                <w:rFonts w:ascii="Arial" w:eastAsia="Times New Roman" w:hAnsi="Arial" w:cs="Arial"/>
                <w:b/>
                <w:bCs/>
                <w:color w:val="000000"/>
                <w:sz w:val="20"/>
                <w:szCs w:val="20"/>
              </w:rPr>
              <w:t>Mai</w:t>
            </w:r>
          </w:p>
        </w:tc>
        <w:tc>
          <w:tcPr>
            <w:tcW w:w="1160" w:type="dxa"/>
            <w:tcBorders>
              <w:top w:val="nil"/>
              <w:left w:val="nil"/>
              <w:bottom w:val="nil"/>
              <w:right w:val="nil"/>
            </w:tcBorders>
            <w:shd w:val="clear" w:color="auto" w:fill="auto"/>
            <w:noWrap/>
            <w:vAlign w:val="bottom"/>
            <w:hideMark/>
          </w:tcPr>
          <w:p w14:paraId="052E25A0"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18.93</w:t>
            </w:r>
          </w:p>
        </w:tc>
        <w:tc>
          <w:tcPr>
            <w:tcW w:w="570" w:type="dxa"/>
            <w:tcBorders>
              <w:top w:val="nil"/>
              <w:left w:val="nil"/>
              <w:bottom w:val="nil"/>
              <w:right w:val="nil"/>
            </w:tcBorders>
          </w:tcPr>
          <w:p w14:paraId="5666274B" w14:textId="77777777" w:rsidR="00767277" w:rsidRPr="00AA16AB" w:rsidRDefault="00767277" w:rsidP="008E05ED">
            <w:pPr>
              <w:spacing w:after="0" w:line="240" w:lineRule="auto"/>
              <w:jc w:val="right"/>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auto"/>
            <w:noWrap/>
            <w:vAlign w:val="bottom"/>
            <w:hideMark/>
          </w:tcPr>
          <w:p w14:paraId="27FE3C9E"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6.50</w:t>
            </w:r>
          </w:p>
        </w:tc>
        <w:tc>
          <w:tcPr>
            <w:tcW w:w="990" w:type="dxa"/>
            <w:tcBorders>
              <w:top w:val="nil"/>
              <w:left w:val="nil"/>
              <w:bottom w:val="nil"/>
              <w:right w:val="nil"/>
            </w:tcBorders>
            <w:shd w:val="clear" w:color="auto" w:fill="auto"/>
            <w:noWrap/>
            <w:vAlign w:val="bottom"/>
            <w:hideMark/>
          </w:tcPr>
          <w:p w14:paraId="5F68411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Inf</w:t>
            </w:r>
          </w:p>
        </w:tc>
        <w:tc>
          <w:tcPr>
            <w:tcW w:w="1260" w:type="dxa"/>
            <w:tcBorders>
              <w:top w:val="nil"/>
              <w:left w:val="nil"/>
              <w:bottom w:val="nil"/>
              <w:right w:val="nil"/>
            </w:tcBorders>
            <w:shd w:val="clear" w:color="auto" w:fill="auto"/>
            <w:noWrap/>
            <w:vAlign w:val="bottom"/>
            <w:hideMark/>
          </w:tcPr>
          <w:p w14:paraId="3D967C21"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2.91</w:t>
            </w:r>
          </w:p>
        </w:tc>
        <w:tc>
          <w:tcPr>
            <w:tcW w:w="1350" w:type="dxa"/>
            <w:tcBorders>
              <w:top w:val="nil"/>
              <w:left w:val="nil"/>
              <w:bottom w:val="nil"/>
              <w:right w:val="nil"/>
            </w:tcBorders>
            <w:shd w:val="clear" w:color="auto" w:fill="auto"/>
            <w:noWrap/>
            <w:vAlign w:val="bottom"/>
            <w:hideMark/>
          </w:tcPr>
          <w:p w14:paraId="5124D73A" w14:textId="77777777" w:rsidR="00767277" w:rsidRPr="00AA16AB" w:rsidRDefault="00767277" w:rsidP="008E05ED">
            <w:pPr>
              <w:spacing w:after="0" w:line="240" w:lineRule="auto"/>
              <w:jc w:val="right"/>
              <w:rPr>
                <w:rFonts w:ascii="Arial" w:eastAsia="Times New Roman" w:hAnsi="Arial" w:cs="Arial"/>
                <w:b/>
                <w:bCs/>
                <w:color w:val="000000"/>
                <w:sz w:val="20"/>
                <w:szCs w:val="20"/>
              </w:rPr>
            </w:pPr>
            <w:r w:rsidRPr="00AA16AB">
              <w:rPr>
                <w:rFonts w:ascii="Arial" w:eastAsia="Times New Roman" w:hAnsi="Arial" w:cs="Arial"/>
                <w:b/>
                <w:bCs/>
                <w:color w:val="000000"/>
                <w:sz w:val="20"/>
                <w:szCs w:val="20"/>
              </w:rPr>
              <w:t>0.0294</w:t>
            </w:r>
          </w:p>
        </w:tc>
      </w:tr>
      <w:tr w:rsidR="00767277" w:rsidRPr="00AA16AB" w14:paraId="6E200AC1"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8123733" w14:textId="77777777" w:rsidR="00767277" w:rsidRPr="00AA16A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Juin</w:t>
            </w:r>
            <w:r w:rsidRPr="00AA16AB">
              <w:rPr>
                <w:rFonts w:ascii="Arial" w:eastAsia="Times New Roman" w:hAnsi="Arial" w:cs="Arial"/>
                <w:i/>
                <w:iCs/>
                <w:color w:val="000000"/>
                <w:sz w:val="20"/>
                <w:szCs w:val="20"/>
              </w:rPr>
              <w:t xml:space="preserve"> - </w:t>
            </w:r>
            <w:r>
              <w:rPr>
                <w:rFonts w:ascii="Arial" w:eastAsia="Times New Roman" w:hAnsi="Arial" w:cs="Arial"/>
                <w:i/>
                <w:iCs/>
                <w:color w:val="000000"/>
                <w:sz w:val="20"/>
                <w:szCs w:val="20"/>
              </w:rPr>
              <w:t>Septembre</w:t>
            </w:r>
          </w:p>
        </w:tc>
        <w:tc>
          <w:tcPr>
            <w:tcW w:w="1160" w:type="dxa"/>
            <w:tcBorders>
              <w:top w:val="nil"/>
              <w:left w:val="nil"/>
              <w:bottom w:val="nil"/>
              <w:right w:val="nil"/>
            </w:tcBorders>
            <w:shd w:val="clear" w:color="auto" w:fill="auto"/>
            <w:noWrap/>
            <w:vAlign w:val="bottom"/>
            <w:hideMark/>
          </w:tcPr>
          <w:p w14:paraId="6DDC911E"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10.91</w:t>
            </w:r>
          </w:p>
        </w:tc>
        <w:tc>
          <w:tcPr>
            <w:tcW w:w="570" w:type="dxa"/>
            <w:tcBorders>
              <w:top w:val="nil"/>
              <w:left w:val="nil"/>
              <w:bottom w:val="nil"/>
              <w:right w:val="nil"/>
            </w:tcBorders>
          </w:tcPr>
          <w:p w14:paraId="41B813D3" w14:textId="77777777" w:rsidR="00767277" w:rsidRPr="00AA16AB" w:rsidRDefault="00767277" w:rsidP="008E05ED">
            <w:pPr>
              <w:spacing w:after="0" w:line="240" w:lineRule="auto"/>
              <w:jc w:val="right"/>
              <w:rPr>
                <w:rFonts w:ascii="Arial" w:eastAsia="Times New Roman" w:hAnsi="Arial" w:cs="Arial"/>
                <w:i/>
                <w:iCs/>
                <w:color w:val="000000"/>
                <w:sz w:val="20"/>
                <w:szCs w:val="20"/>
              </w:rPr>
            </w:pPr>
          </w:p>
        </w:tc>
        <w:tc>
          <w:tcPr>
            <w:tcW w:w="630" w:type="dxa"/>
            <w:tcBorders>
              <w:top w:val="nil"/>
              <w:left w:val="nil"/>
              <w:bottom w:val="nil"/>
              <w:right w:val="nil"/>
            </w:tcBorders>
            <w:shd w:val="clear" w:color="auto" w:fill="auto"/>
            <w:noWrap/>
            <w:vAlign w:val="bottom"/>
            <w:hideMark/>
          </w:tcPr>
          <w:p w14:paraId="4DDD5D18"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4.27</w:t>
            </w:r>
          </w:p>
        </w:tc>
        <w:tc>
          <w:tcPr>
            <w:tcW w:w="990" w:type="dxa"/>
            <w:tcBorders>
              <w:top w:val="nil"/>
              <w:left w:val="nil"/>
              <w:bottom w:val="nil"/>
              <w:right w:val="nil"/>
            </w:tcBorders>
            <w:shd w:val="clear" w:color="auto" w:fill="auto"/>
            <w:noWrap/>
            <w:vAlign w:val="bottom"/>
            <w:hideMark/>
          </w:tcPr>
          <w:p w14:paraId="40493A96"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Inf</w:t>
            </w:r>
          </w:p>
        </w:tc>
        <w:tc>
          <w:tcPr>
            <w:tcW w:w="1260" w:type="dxa"/>
            <w:tcBorders>
              <w:top w:val="nil"/>
              <w:left w:val="nil"/>
              <w:bottom w:val="nil"/>
              <w:right w:val="nil"/>
            </w:tcBorders>
            <w:shd w:val="clear" w:color="auto" w:fill="auto"/>
            <w:noWrap/>
            <w:vAlign w:val="bottom"/>
            <w:hideMark/>
          </w:tcPr>
          <w:p w14:paraId="5459504D"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2.56</w:t>
            </w:r>
          </w:p>
        </w:tc>
        <w:tc>
          <w:tcPr>
            <w:tcW w:w="1350" w:type="dxa"/>
            <w:tcBorders>
              <w:top w:val="nil"/>
              <w:left w:val="nil"/>
              <w:bottom w:val="nil"/>
              <w:right w:val="nil"/>
            </w:tcBorders>
            <w:shd w:val="clear" w:color="auto" w:fill="auto"/>
            <w:noWrap/>
            <w:vAlign w:val="bottom"/>
            <w:hideMark/>
          </w:tcPr>
          <w:p w14:paraId="016A8294" w14:textId="77777777" w:rsidR="00767277" w:rsidRPr="00AA16AB" w:rsidRDefault="00767277" w:rsidP="008E05ED">
            <w:pPr>
              <w:spacing w:after="0" w:line="240" w:lineRule="auto"/>
              <w:jc w:val="right"/>
              <w:rPr>
                <w:rFonts w:ascii="Arial" w:eastAsia="Times New Roman" w:hAnsi="Arial" w:cs="Arial"/>
                <w:i/>
                <w:iCs/>
                <w:color w:val="000000"/>
                <w:sz w:val="20"/>
                <w:szCs w:val="20"/>
              </w:rPr>
            </w:pPr>
            <w:r w:rsidRPr="00AA16AB">
              <w:rPr>
                <w:rFonts w:ascii="Arial" w:eastAsia="Times New Roman" w:hAnsi="Arial" w:cs="Arial"/>
                <w:i/>
                <w:iCs/>
                <w:color w:val="000000"/>
                <w:sz w:val="20"/>
                <w:szCs w:val="20"/>
              </w:rPr>
              <w:t>0.0790</w:t>
            </w:r>
          </w:p>
        </w:tc>
      </w:tr>
      <w:tr w:rsidR="00767277" w:rsidRPr="00AA16AB" w14:paraId="5C6F328D"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E4987A6" w14:textId="77777777" w:rsidR="00767277" w:rsidRPr="00AA16A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AA16AB">
              <w:rPr>
                <w:rFonts w:ascii="Arial" w:eastAsia="Times New Roman" w:hAnsi="Arial" w:cs="Arial"/>
                <w:color w:val="000000"/>
                <w:sz w:val="20"/>
                <w:szCs w:val="20"/>
              </w:rPr>
              <w:t xml:space="preserve"> - </w:t>
            </w:r>
            <w:r>
              <w:rPr>
                <w:rFonts w:ascii="Arial" w:eastAsia="Times New Roman" w:hAnsi="Arial" w:cs="Arial"/>
                <w:color w:val="000000"/>
                <w:sz w:val="20"/>
                <w:szCs w:val="20"/>
              </w:rPr>
              <w:t>Septembre</w:t>
            </w:r>
          </w:p>
        </w:tc>
        <w:tc>
          <w:tcPr>
            <w:tcW w:w="1160" w:type="dxa"/>
            <w:tcBorders>
              <w:top w:val="nil"/>
              <w:left w:val="nil"/>
              <w:bottom w:val="single" w:sz="4" w:space="0" w:color="auto"/>
              <w:right w:val="nil"/>
            </w:tcBorders>
            <w:shd w:val="clear" w:color="auto" w:fill="auto"/>
            <w:noWrap/>
            <w:vAlign w:val="bottom"/>
            <w:hideMark/>
          </w:tcPr>
          <w:p w14:paraId="45E5C22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-8.02</w:t>
            </w:r>
          </w:p>
        </w:tc>
        <w:tc>
          <w:tcPr>
            <w:tcW w:w="570" w:type="dxa"/>
            <w:tcBorders>
              <w:top w:val="nil"/>
              <w:left w:val="nil"/>
              <w:bottom w:val="single" w:sz="4" w:space="0" w:color="auto"/>
              <w:right w:val="nil"/>
            </w:tcBorders>
          </w:tcPr>
          <w:p w14:paraId="1A55F34A" w14:textId="77777777" w:rsidR="00767277" w:rsidRPr="00AA16AB" w:rsidRDefault="00767277" w:rsidP="008E05ED">
            <w:pPr>
              <w:spacing w:after="0" w:line="240" w:lineRule="auto"/>
              <w:jc w:val="right"/>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14:paraId="6E631C4C"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5.32</w:t>
            </w:r>
          </w:p>
        </w:tc>
        <w:tc>
          <w:tcPr>
            <w:tcW w:w="990" w:type="dxa"/>
            <w:tcBorders>
              <w:top w:val="nil"/>
              <w:left w:val="nil"/>
              <w:bottom w:val="single" w:sz="4" w:space="0" w:color="auto"/>
              <w:right w:val="nil"/>
            </w:tcBorders>
            <w:shd w:val="clear" w:color="auto" w:fill="auto"/>
            <w:noWrap/>
            <w:vAlign w:val="bottom"/>
            <w:hideMark/>
          </w:tcPr>
          <w:p w14:paraId="6B417536"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Inf</w:t>
            </w:r>
          </w:p>
        </w:tc>
        <w:tc>
          <w:tcPr>
            <w:tcW w:w="1260" w:type="dxa"/>
            <w:tcBorders>
              <w:top w:val="nil"/>
              <w:left w:val="nil"/>
              <w:bottom w:val="single" w:sz="4" w:space="0" w:color="auto"/>
              <w:right w:val="nil"/>
            </w:tcBorders>
            <w:shd w:val="clear" w:color="auto" w:fill="auto"/>
            <w:noWrap/>
            <w:vAlign w:val="bottom"/>
            <w:hideMark/>
          </w:tcPr>
          <w:p w14:paraId="493A7E25"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-1.51</w:t>
            </w:r>
          </w:p>
        </w:tc>
        <w:tc>
          <w:tcPr>
            <w:tcW w:w="1350" w:type="dxa"/>
            <w:tcBorders>
              <w:top w:val="nil"/>
              <w:left w:val="nil"/>
              <w:bottom w:val="single" w:sz="4" w:space="0" w:color="auto"/>
              <w:right w:val="nil"/>
            </w:tcBorders>
            <w:shd w:val="clear" w:color="auto" w:fill="auto"/>
            <w:noWrap/>
            <w:vAlign w:val="bottom"/>
            <w:hideMark/>
          </w:tcPr>
          <w:p w14:paraId="64063013" w14:textId="77777777" w:rsidR="00767277" w:rsidRPr="00AA16AB" w:rsidRDefault="00767277" w:rsidP="008E05ED">
            <w:pPr>
              <w:spacing w:after="0" w:line="240" w:lineRule="auto"/>
              <w:jc w:val="right"/>
              <w:rPr>
                <w:rFonts w:ascii="Arial" w:eastAsia="Times New Roman" w:hAnsi="Arial" w:cs="Arial"/>
                <w:color w:val="000000"/>
                <w:sz w:val="20"/>
                <w:szCs w:val="20"/>
              </w:rPr>
            </w:pPr>
            <w:r w:rsidRPr="00AA16AB">
              <w:rPr>
                <w:rFonts w:ascii="Arial" w:eastAsia="Times New Roman" w:hAnsi="Arial" w:cs="Arial"/>
                <w:color w:val="000000"/>
                <w:sz w:val="20"/>
                <w:szCs w:val="20"/>
              </w:rPr>
              <w:t>0.5567</w:t>
            </w:r>
          </w:p>
        </w:tc>
      </w:tr>
    </w:tbl>
    <w:p w14:paraId="30F32969" w14:textId="77777777" w:rsidR="00767277" w:rsidRDefault="00767277" w:rsidP="00767277">
      <w:pPr>
        <w:jc w:val="both"/>
        <w:rPr>
          <w:rFonts w:ascii="Arial" w:hAnsi="Arial" w:cs="Arial"/>
          <w:b/>
          <w:bCs/>
          <w:sz w:val="20"/>
          <w:szCs w:val="20"/>
        </w:rPr>
      </w:pPr>
    </w:p>
    <w:p w14:paraId="7B8860FB" w14:textId="299D7BD6"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S4. </w:t>
      </w:r>
      <w:r w:rsidRPr="0074066A">
        <w:rPr>
          <w:rFonts w:ascii="Arial" w:hAnsi="Arial" w:cs="Arial"/>
          <w:sz w:val="20"/>
          <w:szCs w:val="20"/>
          <w:lang w:val="fr-FR"/>
        </w:rPr>
        <w:t xml:space="preserve">Résultats des tests par paires entre les traitements contre les prédateurs pour chaque essai expérimental et le temps (depuis la pêche) pour la proportion de </w:t>
      </w:r>
      <w:del w:id="71" w:author="Sonier, Remi (DFO/MPO)" w:date="2025-03-04T10:58:00Z">
        <w:r w:rsidRPr="0074066A" w:rsidDel="006075C2">
          <w:rPr>
            <w:rFonts w:ascii="Arial" w:hAnsi="Arial" w:cs="Arial"/>
            <w:sz w:val="20"/>
            <w:szCs w:val="20"/>
            <w:lang w:val="fr-FR"/>
          </w:rPr>
          <w:delText xml:space="preserve">palourdes </w:delText>
        </w:r>
      </w:del>
      <w:ins w:id="72" w:author="Sonier, Remi (DFO/MPO)" w:date="2025-03-04T10:58:00Z">
        <w:r w:rsidR="006075C2">
          <w:rPr>
            <w:rFonts w:ascii="Arial" w:hAnsi="Arial" w:cs="Arial"/>
            <w:sz w:val="20"/>
            <w:szCs w:val="20"/>
            <w:lang w:val="fr-FR"/>
          </w:rPr>
          <w:t>mye</w:t>
        </w:r>
        <w:r w:rsidR="006075C2" w:rsidRPr="0074066A">
          <w:rPr>
            <w:rFonts w:ascii="Arial" w:hAnsi="Arial" w:cs="Arial"/>
            <w:sz w:val="20"/>
            <w:szCs w:val="20"/>
            <w:lang w:val="fr-FR"/>
          </w:rPr>
          <w:t xml:space="preserve">s </w:t>
        </w:r>
      </w:ins>
      <w:r w:rsidRPr="0074066A">
        <w:rPr>
          <w:rFonts w:ascii="Arial" w:hAnsi="Arial" w:cs="Arial"/>
          <w:sz w:val="20"/>
          <w:szCs w:val="20"/>
          <w:lang w:val="fr-FR"/>
        </w:rPr>
        <w:t>mortes. Les résultats ont été générés à l'aide de la fonction pairs() d'un modèle par paire généré à l'aide de la fonction emmeans() du paquetage 'emmeans' de R. Le texte en gras dénote des effets significatifs à p ≤ 0,05 ; le texte en italique dénote des effets marginalement non significatifs à p ≤ 0,10. Les résultats sont regroupés pour tous les niveaux de marée.</w:t>
      </w:r>
      <w:r>
        <w:rPr>
          <w:rFonts w:ascii="Arial" w:hAnsi="Arial" w:cs="Arial"/>
          <w:sz w:val="20"/>
          <w:szCs w:val="20"/>
          <w:lang w:val="fr-FR"/>
        </w:rPr>
        <w:t xml:space="preserve"> PE = </w:t>
      </w:r>
      <w:r w:rsidRPr="00945637">
        <w:rPr>
          <w:rFonts w:ascii="Arial" w:hAnsi="Arial" w:cs="Arial"/>
          <w:sz w:val="20"/>
          <w:szCs w:val="20"/>
          <w:lang w:val="fr-FR"/>
        </w:rPr>
        <w:t>exclusion des prédateurs</w:t>
      </w:r>
      <w:r>
        <w:rPr>
          <w:rFonts w:ascii="Arial" w:hAnsi="Arial" w:cs="Arial"/>
          <w:sz w:val="20"/>
          <w:szCs w:val="20"/>
          <w:lang w:val="fr-FR"/>
        </w:rPr>
        <w:t xml:space="preserve"> ; PI = </w:t>
      </w:r>
      <w:r w:rsidRPr="00945637">
        <w:rPr>
          <w:rFonts w:ascii="Arial" w:hAnsi="Arial" w:cs="Arial"/>
          <w:sz w:val="20"/>
          <w:szCs w:val="20"/>
          <w:lang w:val="fr-FR"/>
        </w:rPr>
        <w:t>inclusion des prédateurs</w:t>
      </w:r>
      <w:r>
        <w:rPr>
          <w:rFonts w:ascii="Arial" w:hAnsi="Arial" w:cs="Arial"/>
          <w:sz w:val="20"/>
          <w:szCs w:val="20"/>
          <w:lang w:val="fr-FR"/>
        </w:rPr>
        <w:t>.</w:t>
      </w:r>
    </w:p>
    <w:tbl>
      <w:tblPr>
        <w:tblW w:w="7860" w:type="dxa"/>
        <w:jc w:val="center"/>
        <w:tblLook w:val="04A0" w:firstRow="1" w:lastRow="0" w:firstColumn="1" w:lastColumn="0" w:noHBand="0" w:noVBand="1"/>
      </w:tblPr>
      <w:tblGrid>
        <w:gridCol w:w="2860"/>
        <w:gridCol w:w="1160"/>
        <w:gridCol w:w="960"/>
        <w:gridCol w:w="870"/>
        <w:gridCol w:w="1080"/>
        <w:gridCol w:w="945"/>
      </w:tblGrid>
      <w:tr w:rsidR="00767277" w:rsidRPr="001826DD" w14:paraId="7E3CE6AA"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39FD7418" w14:textId="77777777" w:rsidR="00767277" w:rsidRPr="001826DD" w:rsidRDefault="00767277" w:rsidP="008E05ED">
            <w:pPr>
              <w:spacing w:after="0" w:line="240" w:lineRule="auto"/>
              <w:rPr>
                <w:rFonts w:ascii="Arial" w:eastAsia="Times New Roman" w:hAnsi="Arial" w:cs="Arial"/>
                <w:color w:val="000000"/>
                <w:sz w:val="20"/>
                <w:szCs w:val="20"/>
              </w:rPr>
            </w:pPr>
            <w:r w:rsidRPr="001826DD">
              <w:rPr>
                <w:rFonts w:ascii="Arial" w:eastAsia="Times New Roman" w:hAnsi="Arial" w:cs="Arial"/>
                <w:color w:val="000000"/>
                <w:sz w:val="20"/>
                <w:szCs w:val="20"/>
              </w:rPr>
              <w:t>Contrast</w:t>
            </w:r>
            <w:r>
              <w:rPr>
                <w:rFonts w:ascii="Arial" w:eastAsia="Times New Roman" w:hAnsi="Arial" w:cs="Arial"/>
                <w:color w:val="000000"/>
                <w:sz w:val="20"/>
                <w:szCs w:val="20"/>
              </w:rPr>
              <w:t>e</w:t>
            </w:r>
          </w:p>
        </w:tc>
        <w:tc>
          <w:tcPr>
            <w:tcW w:w="1160" w:type="dxa"/>
            <w:tcBorders>
              <w:top w:val="single" w:sz="4" w:space="0" w:color="auto"/>
              <w:left w:val="nil"/>
              <w:bottom w:val="single" w:sz="4" w:space="0" w:color="auto"/>
              <w:right w:val="nil"/>
            </w:tcBorders>
            <w:shd w:val="clear" w:color="auto" w:fill="auto"/>
            <w:noWrap/>
            <w:vAlign w:val="bottom"/>
            <w:hideMark/>
          </w:tcPr>
          <w:p w14:paraId="4B5BA0B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1532AC09"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SE</w:t>
            </w:r>
          </w:p>
        </w:tc>
        <w:tc>
          <w:tcPr>
            <w:tcW w:w="870" w:type="dxa"/>
            <w:tcBorders>
              <w:top w:val="single" w:sz="4" w:space="0" w:color="auto"/>
              <w:left w:val="nil"/>
              <w:bottom w:val="single" w:sz="4" w:space="0" w:color="auto"/>
              <w:right w:val="nil"/>
            </w:tcBorders>
            <w:shd w:val="clear" w:color="auto" w:fill="auto"/>
            <w:noWrap/>
            <w:vAlign w:val="bottom"/>
            <w:hideMark/>
          </w:tcPr>
          <w:p w14:paraId="53FE974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df</w:t>
            </w:r>
          </w:p>
        </w:tc>
        <w:tc>
          <w:tcPr>
            <w:tcW w:w="1080" w:type="dxa"/>
            <w:tcBorders>
              <w:top w:val="single" w:sz="4" w:space="0" w:color="auto"/>
              <w:left w:val="nil"/>
              <w:bottom w:val="single" w:sz="4" w:space="0" w:color="auto"/>
              <w:right w:val="nil"/>
            </w:tcBorders>
            <w:shd w:val="clear" w:color="auto" w:fill="auto"/>
            <w:noWrap/>
            <w:vAlign w:val="bottom"/>
            <w:hideMark/>
          </w:tcPr>
          <w:p w14:paraId="68FE7FF8"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930" w:type="dxa"/>
            <w:tcBorders>
              <w:top w:val="single" w:sz="4" w:space="0" w:color="auto"/>
              <w:left w:val="nil"/>
              <w:bottom w:val="single" w:sz="4" w:space="0" w:color="auto"/>
              <w:right w:val="nil"/>
            </w:tcBorders>
            <w:shd w:val="clear" w:color="auto" w:fill="auto"/>
            <w:noWrap/>
            <w:vAlign w:val="bottom"/>
            <w:hideMark/>
          </w:tcPr>
          <w:p w14:paraId="06802CA2" w14:textId="77777777" w:rsidR="00767277" w:rsidRPr="001826DD"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1826DD" w14:paraId="1C2A534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16A013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24 h</w:t>
            </w:r>
          </w:p>
        </w:tc>
        <w:tc>
          <w:tcPr>
            <w:tcW w:w="1160" w:type="dxa"/>
            <w:tcBorders>
              <w:top w:val="nil"/>
              <w:left w:val="nil"/>
              <w:bottom w:val="nil"/>
              <w:right w:val="nil"/>
            </w:tcBorders>
            <w:shd w:val="clear" w:color="auto" w:fill="auto"/>
            <w:noWrap/>
            <w:vAlign w:val="bottom"/>
            <w:hideMark/>
          </w:tcPr>
          <w:p w14:paraId="5ABD85C1"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33C110BC"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0ABD68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2B512DB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645496CE"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2B707F1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ECA6B1F"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67C35F0"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-1.23</w:t>
            </w:r>
          </w:p>
        </w:tc>
        <w:tc>
          <w:tcPr>
            <w:tcW w:w="960" w:type="dxa"/>
            <w:tcBorders>
              <w:top w:val="nil"/>
              <w:left w:val="nil"/>
              <w:bottom w:val="nil"/>
              <w:right w:val="nil"/>
            </w:tcBorders>
            <w:shd w:val="clear" w:color="auto" w:fill="auto"/>
            <w:noWrap/>
            <w:vAlign w:val="bottom"/>
            <w:hideMark/>
          </w:tcPr>
          <w:p w14:paraId="762E226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3.88</w:t>
            </w:r>
          </w:p>
        </w:tc>
        <w:tc>
          <w:tcPr>
            <w:tcW w:w="870" w:type="dxa"/>
            <w:tcBorders>
              <w:top w:val="nil"/>
              <w:left w:val="nil"/>
              <w:bottom w:val="nil"/>
              <w:right w:val="nil"/>
            </w:tcBorders>
            <w:shd w:val="clear" w:color="auto" w:fill="auto"/>
            <w:noWrap/>
            <w:vAlign w:val="bottom"/>
            <w:hideMark/>
          </w:tcPr>
          <w:p w14:paraId="62EBEBE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FC57581"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-0.32</w:t>
            </w:r>
          </w:p>
        </w:tc>
        <w:tc>
          <w:tcPr>
            <w:tcW w:w="930" w:type="dxa"/>
            <w:tcBorders>
              <w:top w:val="nil"/>
              <w:left w:val="nil"/>
              <w:bottom w:val="nil"/>
              <w:right w:val="nil"/>
            </w:tcBorders>
            <w:shd w:val="clear" w:color="auto" w:fill="auto"/>
            <w:noWrap/>
            <w:vAlign w:val="bottom"/>
            <w:hideMark/>
          </w:tcPr>
          <w:p w14:paraId="25398A04"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0.7512</w:t>
            </w:r>
          </w:p>
        </w:tc>
      </w:tr>
      <w:tr w:rsidR="00767277" w:rsidRPr="001826DD" w14:paraId="069EA05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5C95634"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67FCB41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-3.72</w:t>
            </w:r>
          </w:p>
        </w:tc>
        <w:tc>
          <w:tcPr>
            <w:tcW w:w="960" w:type="dxa"/>
            <w:tcBorders>
              <w:top w:val="nil"/>
              <w:left w:val="nil"/>
              <w:bottom w:val="nil"/>
              <w:right w:val="nil"/>
            </w:tcBorders>
            <w:shd w:val="clear" w:color="auto" w:fill="auto"/>
            <w:noWrap/>
            <w:vAlign w:val="bottom"/>
            <w:hideMark/>
          </w:tcPr>
          <w:p w14:paraId="6497020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w:t>
            </w:r>
          </w:p>
        </w:tc>
        <w:tc>
          <w:tcPr>
            <w:tcW w:w="870" w:type="dxa"/>
            <w:tcBorders>
              <w:top w:val="nil"/>
              <w:left w:val="nil"/>
              <w:bottom w:val="nil"/>
              <w:right w:val="nil"/>
            </w:tcBorders>
            <w:shd w:val="clear" w:color="auto" w:fill="auto"/>
            <w:noWrap/>
            <w:vAlign w:val="bottom"/>
            <w:hideMark/>
          </w:tcPr>
          <w:p w14:paraId="103658B5"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FF5E32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-3.29</w:t>
            </w:r>
          </w:p>
        </w:tc>
        <w:tc>
          <w:tcPr>
            <w:tcW w:w="930" w:type="dxa"/>
            <w:tcBorders>
              <w:top w:val="nil"/>
              <w:left w:val="nil"/>
              <w:bottom w:val="nil"/>
              <w:right w:val="nil"/>
            </w:tcBorders>
            <w:shd w:val="clear" w:color="auto" w:fill="auto"/>
            <w:noWrap/>
            <w:vAlign w:val="bottom"/>
            <w:hideMark/>
          </w:tcPr>
          <w:p w14:paraId="67175E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0.0010</w:t>
            </w:r>
          </w:p>
        </w:tc>
      </w:tr>
      <w:tr w:rsidR="00767277" w:rsidRPr="001826DD" w14:paraId="637A642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E793C70"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5C105593"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-3.06</w:t>
            </w:r>
          </w:p>
        </w:tc>
        <w:tc>
          <w:tcPr>
            <w:tcW w:w="960" w:type="dxa"/>
            <w:tcBorders>
              <w:top w:val="nil"/>
              <w:left w:val="nil"/>
              <w:bottom w:val="nil"/>
              <w:right w:val="nil"/>
            </w:tcBorders>
            <w:shd w:val="clear" w:color="auto" w:fill="auto"/>
            <w:noWrap/>
            <w:vAlign w:val="bottom"/>
            <w:hideMark/>
          </w:tcPr>
          <w:p w14:paraId="79AFCDC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3.60</w:t>
            </w:r>
          </w:p>
        </w:tc>
        <w:tc>
          <w:tcPr>
            <w:tcW w:w="870" w:type="dxa"/>
            <w:tcBorders>
              <w:top w:val="nil"/>
              <w:left w:val="nil"/>
              <w:bottom w:val="nil"/>
              <w:right w:val="nil"/>
            </w:tcBorders>
            <w:shd w:val="clear" w:color="auto" w:fill="auto"/>
            <w:noWrap/>
            <w:vAlign w:val="bottom"/>
            <w:hideMark/>
          </w:tcPr>
          <w:p w14:paraId="68764247"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BD988B8"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-0.85</w:t>
            </w:r>
          </w:p>
        </w:tc>
        <w:tc>
          <w:tcPr>
            <w:tcW w:w="930" w:type="dxa"/>
            <w:tcBorders>
              <w:top w:val="nil"/>
              <w:left w:val="nil"/>
              <w:bottom w:val="nil"/>
              <w:right w:val="nil"/>
            </w:tcBorders>
            <w:shd w:val="clear" w:color="auto" w:fill="auto"/>
            <w:noWrap/>
            <w:vAlign w:val="bottom"/>
            <w:hideMark/>
          </w:tcPr>
          <w:p w14:paraId="035EB60B"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0.3943</w:t>
            </w:r>
          </w:p>
        </w:tc>
      </w:tr>
      <w:tr w:rsidR="00767277" w:rsidRPr="001826DD" w14:paraId="458E0B2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9608FFE"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880F81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-5.70</w:t>
            </w:r>
          </w:p>
        </w:tc>
        <w:tc>
          <w:tcPr>
            <w:tcW w:w="960" w:type="dxa"/>
            <w:tcBorders>
              <w:top w:val="nil"/>
              <w:left w:val="nil"/>
              <w:bottom w:val="nil"/>
              <w:right w:val="nil"/>
            </w:tcBorders>
            <w:shd w:val="clear" w:color="auto" w:fill="auto"/>
            <w:noWrap/>
            <w:vAlign w:val="bottom"/>
            <w:hideMark/>
          </w:tcPr>
          <w:p w14:paraId="46BA44A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2.07</w:t>
            </w:r>
          </w:p>
        </w:tc>
        <w:tc>
          <w:tcPr>
            <w:tcW w:w="870" w:type="dxa"/>
            <w:tcBorders>
              <w:top w:val="nil"/>
              <w:left w:val="nil"/>
              <w:bottom w:val="nil"/>
              <w:right w:val="nil"/>
            </w:tcBorders>
            <w:shd w:val="clear" w:color="auto" w:fill="auto"/>
            <w:noWrap/>
            <w:vAlign w:val="bottom"/>
            <w:hideMark/>
          </w:tcPr>
          <w:p w14:paraId="72E87A4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5BA7FE2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-2.75</w:t>
            </w:r>
          </w:p>
        </w:tc>
        <w:tc>
          <w:tcPr>
            <w:tcW w:w="930" w:type="dxa"/>
            <w:tcBorders>
              <w:top w:val="nil"/>
              <w:left w:val="nil"/>
              <w:bottom w:val="nil"/>
              <w:right w:val="nil"/>
            </w:tcBorders>
            <w:shd w:val="clear" w:color="auto" w:fill="auto"/>
            <w:noWrap/>
            <w:vAlign w:val="bottom"/>
            <w:hideMark/>
          </w:tcPr>
          <w:p w14:paraId="56CE5B3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0.0059</w:t>
            </w:r>
          </w:p>
        </w:tc>
      </w:tr>
      <w:tr w:rsidR="00767277" w:rsidRPr="001826DD" w14:paraId="046CF4E8"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54F67AE"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Septembre</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249701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-7.52</w:t>
            </w:r>
          </w:p>
        </w:tc>
        <w:tc>
          <w:tcPr>
            <w:tcW w:w="960" w:type="dxa"/>
            <w:tcBorders>
              <w:top w:val="nil"/>
              <w:left w:val="nil"/>
              <w:bottom w:val="nil"/>
              <w:right w:val="nil"/>
            </w:tcBorders>
            <w:shd w:val="clear" w:color="auto" w:fill="auto"/>
            <w:noWrap/>
            <w:vAlign w:val="bottom"/>
            <w:hideMark/>
          </w:tcPr>
          <w:p w14:paraId="565E72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3.11</w:t>
            </w:r>
          </w:p>
        </w:tc>
        <w:tc>
          <w:tcPr>
            <w:tcW w:w="870" w:type="dxa"/>
            <w:tcBorders>
              <w:top w:val="nil"/>
              <w:left w:val="nil"/>
              <w:bottom w:val="nil"/>
              <w:right w:val="nil"/>
            </w:tcBorders>
            <w:shd w:val="clear" w:color="auto" w:fill="auto"/>
            <w:noWrap/>
            <w:vAlign w:val="bottom"/>
            <w:hideMark/>
          </w:tcPr>
          <w:p w14:paraId="006A0EF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FCDC3F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-2.42</w:t>
            </w:r>
          </w:p>
        </w:tc>
        <w:tc>
          <w:tcPr>
            <w:tcW w:w="930" w:type="dxa"/>
            <w:tcBorders>
              <w:top w:val="nil"/>
              <w:left w:val="nil"/>
              <w:bottom w:val="nil"/>
              <w:right w:val="nil"/>
            </w:tcBorders>
            <w:shd w:val="clear" w:color="auto" w:fill="auto"/>
            <w:noWrap/>
            <w:vAlign w:val="bottom"/>
            <w:hideMark/>
          </w:tcPr>
          <w:p w14:paraId="13E2F20F"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0.0157</w:t>
            </w:r>
          </w:p>
        </w:tc>
      </w:tr>
      <w:tr w:rsidR="00767277" w:rsidRPr="001826DD" w14:paraId="0E23973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2FC1862" w14:textId="77777777" w:rsidR="00767277" w:rsidRPr="001826DD" w:rsidRDefault="00767277" w:rsidP="008E05ED">
            <w:pPr>
              <w:spacing w:after="0" w:line="240" w:lineRule="auto"/>
              <w:jc w:val="right"/>
              <w:rPr>
                <w:rFonts w:ascii="Arial" w:eastAsia="Times New Roman" w:hAnsi="Arial" w:cs="Arial"/>
                <w:b/>
                <w:bCs/>
                <w:color w:val="000000"/>
                <w:sz w:val="20"/>
                <w:szCs w:val="20"/>
              </w:rPr>
            </w:pPr>
          </w:p>
        </w:tc>
        <w:tc>
          <w:tcPr>
            <w:tcW w:w="1160" w:type="dxa"/>
            <w:tcBorders>
              <w:top w:val="nil"/>
              <w:left w:val="nil"/>
              <w:bottom w:val="nil"/>
              <w:right w:val="nil"/>
            </w:tcBorders>
            <w:shd w:val="clear" w:color="auto" w:fill="auto"/>
            <w:noWrap/>
            <w:vAlign w:val="bottom"/>
            <w:hideMark/>
          </w:tcPr>
          <w:p w14:paraId="7C4058F7" w14:textId="77777777" w:rsidR="00767277" w:rsidRPr="001826DD" w:rsidRDefault="00767277" w:rsidP="008E05ED">
            <w:pPr>
              <w:spacing w:after="0" w:line="240" w:lineRule="auto"/>
              <w:jc w:val="right"/>
              <w:rPr>
                <w:rFonts w:ascii="Arial" w:eastAsia="Times New Roman" w:hAnsi="Arial" w:cs="Arial"/>
                <w:sz w:val="20"/>
                <w:szCs w:val="20"/>
              </w:rPr>
            </w:pPr>
          </w:p>
        </w:tc>
        <w:tc>
          <w:tcPr>
            <w:tcW w:w="960" w:type="dxa"/>
            <w:tcBorders>
              <w:top w:val="nil"/>
              <w:left w:val="nil"/>
              <w:bottom w:val="nil"/>
              <w:right w:val="nil"/>
            </w:tcBorders>
            <w:shd w:val="clear" w:color="auto" w:fill="auto"/>
            <w:noWrap/>
            <w:vAlign w:val="bottom"/>
            <w:hideMark/>
          </w:tcPr>
          <w:p w14:paraId="4BA1F51D"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1F453D44"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3E4C2A7A"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0B065CD2"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3743620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66DECC9" w14:textId="77777777" w:rsidR="00767277" w:rsidRPr="001826DD" w:rsidRDefault="00767277" w:rsidP="008E05ED">
            <w:pPr>
              <w:spacing w:after="0" w:line="240" w:lineRule="auto"/>
              <w:rPr>
                <w:rFonts w:ascii="Arial" w:eastAsia="Times New Roman" w:hAnsi="Arial" w:cs="Arial"/>
                <w:i/>
                <w:iCs/>
                <w:color w:val="000000"/>
                <w:sz w:val="20"/>
                <w:szCs w:val="20"/>
                <w:u w:val="single"/>
              </w:rPr>
            </w:pPr>
            <w:r w:rsidRPr="001826DD">
              <w:rPr>
                <w:rFonts w:ascii="Arial" w:eastAsia="Times New Roman" w:hAnsi="Arial" w:cs="Arial"/>
                <w:i/>
                <w:iCs/>
                <w:color w:val="000000"/>
                <w:sz w:val="20"/>
                <w:szCs w:val="20"/>
                <w:u w:val="single"/>
              </w:rPr>
              <w:t>48 h</w:t>
            </w:r>
          </w:p>
        </w:tc>
        <w:tc>
          <w:tcPr>
            <w:tcW w:w="1160" w:type="dxa"/>
            <w:tcBorders>
              <w:top w:val="nil"/>
              <w:left w:val="nil"/>
              <w:bottom w:val="nil"/>
              <w:right w:val="nil"/>
            </w:tcBorders>
            <w:shd w:val="clear" w:color="auto" w:fill="auto"/>
            <w:noWrap/>
            <w:vAlign w:val="bottom"/>
            <w:hideMark/>
          </w:tcPr>
          <w:p w14:paraId="42218488" w14:textId="77777777" w:rsidR="00767277" w:rsidRPr="001826DD"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1AE62103" w14:textId="77777777" w:rsidR="00767277" w:rsidRPr="001826DD" w:rsidRDefault="00767277" w:rsidP="008E05ED">
            <w:pPr>
              <w:spacing w:after="0" w:line="240" w:lineRule="auto"/>
              <w:jc w:val="right"/>
              <w:rPr>
                <w:rFonts w:ascii="Arial" w:eastAsia="Times New Roman" w:hAnsi="Arial" w:cs="Arial"/>
                <w:sz w:val="20"/>
                <w:szCs w:val="20"/>
              </w:rPr>
            </w:pPr>
          </w:p>
        </w:tc>
        <w:tc>
          <w:tcPr>
            <w:tcW w:w="870" w:type="dxa"/>
            <w:tcBorders>
              <w:top w:val="nil"/>
              <w:left w:val="nil"/>
              <w:bottom w:val="nil"/>
              <w:right w:val="nil"/>
            </w:tcBorders>
            <w:shd w:val="clear" w:color="auto" w:fill="auto"/>
            <w:noWrap/>
            <w:vAlign w:val="bottom"/>
            <w:hideMark/>
          </w:tcPr>
          <w:p w14:paraId="098D2E22" w14:textId="77777777" w:rsidR="00767277" w:rsidRPr="001826DD" w:rsidRDefault="00767277" w:rsidP="008E05ED">
            <w:pPr>
              <w:spacing w:after="0" w:line="240" w:lineRule="auto"/>
              <w:jc w:val="right"/>
              <w:rPr>
                <w:rFonts w:ascii="Arial" w:eastAsia="Times New Roman" w:hAnsi="Arial" w:cs="Arial"/>
                <w:sz w:val="20"/>
                <w:szCs w:val="20"/>
              </w:rPr>
            </w:pPr>
          </w:p>
        </w:tc>
        <w:tc>
          <w:tcPr>
            <w:tcW w:w="1080" w:type="dxa"/>
            <w:tcBorders>
              <w:top w:val="nil"/>
              <w:left w:val="nil"/>
              <w:bottom w:val="nil"/>
              <w:right w:val="nil"/>
            </w:tcBorders>
            <w:shd w:val="clear" w:color="auto" w:fill="auto"/>
            <w:noWrap/>
            <w:vAlign w:val="bottom"/>
            <w:hideMark/>
          </w:tcPr>
          <w:p w14:paraId="082F911E" w14:textId="77777777" w:rsidR="00767277" w:rsidRPr="001826DD" w:rsidRDefault="00767277" w:rsidP="008E05ED">
            <w:pPr>
              <w:spacing w:after="0" w:line="240" w:lineRule="auto"/>
              <w:jc w:val="right"/>
              <w:rPr>
                <w:rFonts w:ascii="Arial" w:eastAsia="Times New Roman" w:hAnsi="Arial" w:cs="Arial"/>
                <w:sz w:val="20"/>
                <w:szCs w:val="20"/>
              </w:rPr>
            </w:pPr>
          </w:p>
        </w:tc>
        <w:tc>
          <w:tcPr>
            <w:tcW w:w="930" w:type="dxa"/>
            <w:tcBorders>
              <w:top w:val="nil"/>
              <w:left w:val="nil"/>
              <w:bottom w:val="nil"/>
              <w:right w:val="nil"/>
            </w:tcBorders>
            <w:shd w:val="clear" w:color="auto" w:fill="auto"/>
            <w:noWrap/>
            <w:vAlign w:val="bottom"/>
            <w:hideMark/>
          </w:tcPr>
          <w:p w14:paraId="23DED94F" w14:textId="77777777" w:rsidR="00767277" w:rsidRPr="001826DD" w:rsidRDefault="00767277" w:rsidP="008E05ED">
            <w:pPr>
              <w:spacing w:after="0" w:line="240" w:lineRule="auto"/>
              <w:jc w:val="right"/>
              <w:rPr>
                <w:rFonts w:ascii="Arial" w:eastAsia="Times New Roman" w:hAnsi="Arial" w:cs="Arial"/>
                <w:sz w:val="20"/>
                <w:szCs w:val="20"/>
              </w:rPr>
            </w:pPr>
          </w:p>
        </w:tc>
      </w:tr>
      <w:tr w:rsidR="00767277" w:rsidRPr="001826DD" w14:paraId="1CA98A2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144E1B" w14:textId="77777777" w:rsidR="00767277" w:rsidRPr="001826DD"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Mai</w:t>
            </w:r>
            <w:r w:rsidRPr="001826DD">
              <w:rPr>
                <w:rFonts w:ascii="Arial" w:eastAsia="Times New Roman" w:hAnsi="Arial" w:cs="Arial"/>
                <w:i/>
                <w:i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3905380D"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-8.46</w:t>
            </w:r>
          </w:p>
        </w:tc>
        <w:tc>
          <w:tcPr>
            <w:tcW w:w="960" w:type="dxa"/>
            <w:tcBorders>
              <w:top w:val="nil"/>
              <w:left w:val="nil"/>
              <w:bottom w:val="nil"/>
              <w:right w:val="nil"/>
            </w:tcBorders>
            <w:shd w:val="clear" w:color="auto" w:fill="auto"/>
            <w:noWrap/>
            <w:vAlign w:val="bottom"/>
            <w:hideMark/>
          </w:tcPr>
          <w:p w14:paraId="18442730"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5.1</w:t>
            </w:r>
          </w:p>
        </w:tc>
        <w:tc>
          <w:tcPr>
            <w:tcW w:w="870" w:type="dxa"/>
            <w:tcBorders>
              <w:top w:val="nil"/>
              <w:left w:val="nil"/>
              <w:bottom w:val="nil"/>
              <w:right w:val="nil"/>
            </w:tcBorders>
            <w:shd w:val="clear" w:color="auto" w:fill="auto"/>
            <w:noWrap/>
            <w:vAlign w:val="bottom"/>
            <w:hideMark/>
          </w:tcPr>
          <w:p w14:paraId="09A01576"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5D640C1C"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-1.66</w:t>
            </w:r>
          </w:p>
        </w:tc>
        <w:tc>
          <w:tcPr>
            <w:tcW w:w="930" w:type="dxa"/>
            <w:tcBorders>
              <w:top w:val="nil"/>
              <w:left w:val="nil"/>
              <w:bottom w:val="nil"/>
              <w:right w:val="nil"/>
            </w:tcBorders>
            <w:shd w:val="clear" w:color="auto" w:fill="auto"/>
            <w:noWrap/>
            <w:vAlign w:val="bottom"/>
            <w:hideMark/>
          </w:tcPr>
          <w:p w14:paraId="62316982" w14:textId="77777777" w:rsidR="00767277" w:rsidRPr="001826DD" w:rsidRDefault="00767277" w:rsidP="008E05ED">
            <w:pPr>
              <w:spacing w:after="0" w:line="240" w:lineRule="auto"/>
              <w:jc w:val="right"/>
              <w:rPr>
                <w:rFonts w:ascii="Arial" w:eastAsia="Times New Roman" w:hAnsi="Arial" w:cs="Arial"/>
                <w:i/>
                <w:iCs/>
                <w:color w:val="000000"/>
                <w:sz w:val="20"/>
                <w:szCs w:val="20"/>
              </w:rPr>
            </w:pPr>
            <w:r w:rsidRPr="001826DD">
              <w:rPr>
                <w:rFonts w:ascii="Arial" w:eastAsia="Times New Roman" w:hAnsi="Arial" w:cs="Arial"/>
                <w:i/>
                <w:iCs/>
                <w:color w:val="000000"/>
                <w:sz w:val="20"/>
                <w:szCs w:val="20"/>
              </w:rPr>
              <w:t>0.0971</w:t>
            </w:r>
          </w:p>
        </w:tc>
      </w:tr>
      <w:tr w:rsidR="00767277" w:rsidRPr="001826DD" w14:paraId="3DBF648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F26B40B" w14:textId="77777777" w:rsidR="00767277" w:rsidRPr="001826DD"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1826DD">
              <w:rPr>
                <w:rFonts w:ascii="Arial" w:eastAsia="Times New Roman" w:hAnsi="Arial" w:cs="Arial"/>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7AD5DFB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-4.06</w:t>
            </w:r>
          </w:p>
        </w:tc>
        <w:tc>
          <w:tcPr>
            <w:tcW w:w="960" w:type="dxa"/>
            <w:tcBorders>
              <w:top w:val="nil"/>
              <w:left w:val="nil"/>
              <w:bottom w:val="nil"/>
              <w:right w:val="nil"/>
            </w:tcBorders>
            <w:shd w:val="clear" w:color="auto" w:fill="auto"/>
            <w:noWrap/>
            <w:vAlign w:val="bottom"/>
            <w:hideMark/>
          </w:tcPr>
          <w:p w14:paraId="79F44186"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4.01</w:t>
            </w:r>
          </w:p>
        </w:tc>
        <w:tc>
          <w:tcPr>
            <w:tcW w:w="870" w:type="dxa"/>
            <w:tcBorders>
              <w:top w:val="nil"/>
              <w:left w:val="nil"/>
              <w:bottom w:val="nil"/>
              <w:right w:val="nil"/>
            </w:tcBorders>
            <w:shd w:val="clear" w:color="auto" w:fill="auto"/>
            <w:noWrap/>
            <w:vAlign w:val="bottom"/>
            <w:hideMark/>
          </w:tcPr>
          <w:p w14:paraId="2A82ADFD"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72598392"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-1.01</w:t>
            </w:r>
          </w:p>
        </w:tc>
        <w:tc>
          <w:tcPr>
            <w:tcW w:w="930" w:type="dxa"/>
            <w:tcBorders>
              <w:top w:val="nil"/>
              <w:left w:val="nil"/>
              <w:bottom w:val="nil"/>
              <w:right w:val="nil"/>
            </w:tcBorders>
            <w:shd w:val="clear" w:color="auto" w:fill="auto"/>
            <w:noWrap/>
            <w:vAlign w:val="bottom"/>
            <w:hideMark/>
          </w:tcPr>
          <w:p w14:paraId="6F196EDF" w14:textId="77777777" w:rsidR="00767277" w:rsidRPr="001826DD" w:rsidRDefault="00767277" w:rsidP="008E05ED">
            <w:pPr>
              <w:spacing w:after="0" w:line="240" w:lineRule="auto"/>
              <w:jc w:val="right"/>
              <w:rPr>
                <w:rFonts w:ascii="Arial" w:eastAsia="Times New Roman" w:hAnsi="Arial" w:cs="Arial"/>
                <w:color w:val="000000"/>
                <w:sz w:val="20"/>
                <w:szCs w:val="20"/>
              </w:rPr>
            </w:pPr>
            <w:r w:rsidRPr="001826DD">
              <w:rPr>
                <w:rFonts w:ascii="Arial" w:eastAsia="Times New Roman" w:hAnsi="Arial" w:cs="Arial"/>
                <w:color w:val="000000"/>
                <w:sz w:val="20"/>
                <w:szCs w:val="20"/>
              </w:rPr>
              <w:t>0.3109</w:t>
            </w:r>
          </w:p>
        </w:tc>
      </w:tr>
      <w:tr w:rsidR="00767277" w:rsidRPr="001826DD" w14:paraId="532B476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27FC709"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Juillet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2B038F1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-11.39</w:t>
            </w:r>
          </w:p>
        </w:tc>
        <w:tc>
          <w:tcPr>
            <w:tcW w:w="960" w:type="dxa"/>
            <w:tcBorders>
              <w:top w:val="nil"/>
              <w:left w:val="nil"/>
              <w:bottom w:val="nil"/>
              <w:right w:val="nil"/>
            </w:tcBorders>
            <w:shd w:val="clear" w:color="auto" w:fill="auto"/>
            <w:noWrap/>
            <w:vAlign w:val="bottom"/>
            <w:hideMark/>
          </w:tcPr>
          <w:p w14:paraId="42964CA3"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4.38</w:t>
            </w:r>
          </w:p>
        </w:tc>
        <w:tc>
          <w:tcPr>
            <w:tcW w:w="870" w:type="dxa"/>
            <w:tcBorders>
              <w:top w:val="nil"/>
              <w:left w:val="nil"/>
              <w:bottom w:val="nil"/>
              <w:right w:val="nil"/>
            </w:tcBorders>
            <w:shd w:val="clear" w:color="auto" w:fill="auto"/>
            <w:noWrap/>
            <w:vAlign w:val="bottom"/>
            <w:hideMark/>
          </w:tcPr>
          <w:p w14:paraId="1B06E1C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721083F4"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-2.60</w:t>
            </w:r>
          </w:p>
        </w:tc>
        <w:tc>
          <w:tcPr>
            <w:tcW w:w="930" w:type="dxa"/>
            <w:tcBorders>
              <w:top w:val="nil"/>
              <w:left w:val="nil"/>
              <w:bottom w:val="nil"/>
              <w:right w:val="nil"/>
            </w:tcBorders>
            <w:shd w:val="clear" w:color="auto" w:fill="auto"/>
            <w:noWrap/>
            <w:vAlign w:val="bottom"/>
            <w:hideMark/>
          </w:tcPr>
          <w:p w14:paraId="7EA320B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0.0093</w:t>
            </w:r>
          </w:p>
        </w:tc>
      </w:tr>
      <w:tr w:rsidR="00767277" w:rsidRPr="001826DD" w14:paraId="2EFB6C8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E6001EE"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1826DD">
              <w:rPr>
                <w:rFonts w:ascii="Arial" w:eastAsia="Times New Roman" w:hAnsi="Arial" w:cs="Arial"/>
                <w:b/>
                <w:bCs/>
                <w:color w:val="000000"/>
                <w:sz w:val="20"/>
                <w:szCs w:val="20"/>
              </w:rPr>
              <w:t xml:space="preserve">: PE - PI </w:t>
            </w:r>
          </w:p>
        </w:tc>
        <w:tc>
          <w:tcPr>
            <w:tcW w:w="1160" w:type="dxa"/>
            <w:tcBorders>
              <w:top w:val="nil"/>
              <w:left w:val="nil"/>
              <w:bottom w:val="nil"/>
              <w:right w:val="nil"/>
            </w:tcBorders>
            <w:shd w:val="clear" w:color="auto" w:fill="auto"/>
            <w:noWrap/>
            <w:vAlign w:val="bottom"/>
            <w:hideMark/>
          </w:tcPr>
          <w:p w14:paraId="0436DF6E"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-12.65</w:t>
            </w:r>
          </w:p>
        </w:tc>
        <w:tc>
          <w:tcPr>
            <w:tcW w:w="960" w:type="dxa"/>
            <w:tcBorders>
              <w:top w:val="nil"/>
              <w:left w:val="nil"/>
              <w:bottom w:val="nil"/>
              <w:right w:val="nil"/>
            </w:tcBorders>
            <w:shd w:val="clear" w:color="auto" w:fill="auto"/>
            <w:noWrap/>
            <w:vAlign w:val="bottom"/>
            <w:hideMark/>
          </w:tcPr>
          <w:p w14:paraId="48263BE1"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2.74</w:t>
            </w:r>
          </w:p>
        </w:tc>
        <w:tc>
          <w:tcPr>
            <w:tcW w:w="870" w:type="dxa"/>
            <w:tcBorders>
              <w:top w:val="nil"/>
              <w:left w:val="nil"/>
              <w:bottom w:val="nil"/>
              <w:right w:val="nil"/>
            </w:tcBorders>
            <w:shd w:val="clear" w:color="auto" w:fill="auto"/>
            <w:noWrap/>
            <w:vAlign w:val="bottom"/>
            <w:hideMark/>
          </w:tcPr>
          <w:p w14:paraId="7DD3F410"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746F50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-4.62</w:t>
            </w:r>
          </w:p>
        </w:tc>
        <w:tc>
          <w:tcPr>
            <w:tcW w:w="930" w:type="dxa"/>
            <w:tcBorders>
              <w:top w:val="nil"/>
              <w:left w:val="nil"/>
              <w:bottom w:val="nil"/>
              <w:right w:val="nil"/>
            </w:tcBorders>
            <w:shd w:val="clear" w:color="auto" w:fill="auto"/>
            <w:noWrap/>
            <w:vAlign w:val="bottom"/>
            <w:hideMark/>
          </w:tcPr>
          <w:p w14:paraId="0833316A"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&lt;0.0001</w:t>
            </w:r>
          </w:p>
        </w:tc>
      </w:tr>
      <w:tr w:rsidR="00767277" w:rsidRPr="001826DD" w14:paraId="5EE1D94F"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7E7E3ECA" w14:textId="77777777" w:rsidR="00767277" w:rsidRPr="001826DD"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Septembre</w:t>
            </w:r>
            <w:r w:rsidRPr="001826DD">
              <w:rPr>
                <w:rFonts w:ascii="Arial" w:eastAsia="Times New Roman" w:hAnsi="Arial" w:cs="Arial"/>
                <w:b/>
                <w:bCs/>
                <w:color w:val="000000"/>
                <w:sz w:val="20"/>
                <w:szCs w:val="20"/>
              </w:rPr>
              <w:t xml:space="preserve">: PE - PI </w:t>
            </w:r>
          </w:p>
        </w:tc>
        <w:tc>
          <w:tcPr>
            <w:tcW w:w="1160" w:type="dxa"/>
            <w:tcBorders>
              <w:top w:val="nil"/>
              <w:left w:val="nil"/>
              <w:bottom w:val="single" w:sz="4" w:space="0" w:color="auto"/>
              <w:right w:val="nil"/>
            </w:tcBorders>
            <w:shd w:val="clear" w:color="auto" w:fill="auto"/>
            <w:noWrap/>
            <w:vAlign w:val="bottom"/>
            <w:hideMark/>
          </w:tcPr>
          <w:p w14:paraId="4C3BD8D9"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-9.55</w:t>
            </w:r>
          </w:p>
        </w:tc>
        <w:tc>
          <w:tcPr>
            <w:tcW w:w="960" w:type="dxa"/>
            <w:tcBorders>
              <w:top w:val="nil"/>
              <w:left w:val="nil"/>
              <w:bottom w:val="single" w:sz="4" w:space="0" w:color="auto"/>
              <w:right w:val="nil"/>
            </w:tcBorders>
            <w:shd w:val="clear" w:color="auto" w:fill="auto"/>
            <w:noWrap/>
            <w:vAlign w:val="bottom"/>
            <w:hideMark/>
          </w:tcPr>
          <w:p w14:paraId="2EFAD446"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4.46</w:t>
            </w:r>
          </w:p>
        </w:tc>
        <w:tc>
          <w:tcPr>
            <w:tcW w:w="870" w:type="dxa"/>
            <w:tcBorders>
              <w:top w:val="nil"/>
              <w:left w:val="nil"/>
              <w:bottom w:val="single" w:sz="4" w:space="0" w:color="auto"/>
              <w:right w:val="nil"/>
            </w:tcBorders>
            <w:shd w:val="clear" w:color="auto" w:fill="auto"/>
            <w:noWrap/>
            <w:vAlign w:val="bottom"/>
            <w:hideMark/>
          </w:tcPr>
          <w:p w14:paraId="67AE5A4B"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26CAD96C"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-2.14</w:t>
            </w:r>
          </w:p>
        </w:tc>
        <w:tc>
          <w:tcPr>
            <w:tcW w:w="930" w:type="dxa"/>
            <w:tcBorders>
              <w:top w:val="nil"/>
              <w:left w:val="nil"/>
              <w:bottom w:val="single" w:sz="4" w:space="0" w:color="auto"/>
              <w:right w:val="nil"/>
            </w:tcBorders>
            <w:shd w:val="clear" w:color="auto" w:fill="auto"/>
            <w:noWrap/>
            <w:vAlign w:val="bottom"/>
            <w:hideMark/>
          </w:tcPr>
          <w:p w14:paraId="4F03C678" w14:textId="77777777" w:rsidR="00767277" w:rsidRPr="001826DD" w:rsidRDefault="00767277" w:rsidP="008E05ED">
            <w:pPr>
              <w:spacing w:after="0" w:line="240" w:lineRule="auto"/>
              <w:jc w:val="right"/>
              <w:rPr>
                <w:rFonts w:ascii="Arial" w:eastAsia="Times New Roman" w:hAnsi="Arial" w:cs="Arial"/>
                <w:b/>
                <w:bCs/>
                <w:color w:val="000000"/>
                <w:sz w:val="20"/>
                <w:szCs w:val="20"/>
              </w:rPr>
            </w:pPr>
            <w:r w:rsidRPr="001826DD">
              <w:rPr>
                <w:rFonts w:ascii="Arial" w:eastAsia="Times New Roman" w:hAnsi="Arial" w:cs="Arial"/>
                <w:b/>
                <w:bCs/>
                <w:color w:val="000000"/>
                <w:sz w:val="20"/>
                <w:szCs w:val="20"/>
              </w:rPr>
              <w:t>0.0325</w:t>
            </w:r>
          </w:p>
        </w:tc>
      </w:tr>
    </w:tbl>
    <w:p w14:paraId="195AA53C" w14:textId="77777777" w:rsidR="00767277" w:rsidRDefault="00767277" w:rsidP="00767277">
      <w:pPr>
        <w:jc w:val="both"/>
        <w:rPr>
          <w:rFonts w:ascii="Arial" w:hAnsi="Arial" w:cs="Arial"/>
        </w:rPr>
      </w:pPr>
    </w:p>
    <w:p w14:paraId="4581BA1A" w14:textId="77777777" w:rsidR="00767277" w:rsidRDefault="00767277" w:rsidP="00767277">
      <w:pPr>
        <w:rPr>
          <w:rFonts w:ascii="Arial" w:hAnsi="Arial" w:cs="Arial"/>
        </w:rPr>
      </w:pPr>
      <w:r>
        <w:rPr>
          <w:rFonts w:ascii="Arial" w:hAnsi="Arial" w:cs="Arial"/>
        </w:rPr>
        <w:br w:type="page"/>
      </w:r>
    </w:p>
    <w:p w14:paraId="1CCD3FFA" w14:textId="5EACB86F" w:rsidR="00767277" w:rsidRPr="0074066A" w:rsidRDefault="00767277" w:rsidP="00767277">
      <w:pPr>
        <w:jc w:val="both"/>
        <w:rPr>
          <w:rFonts w:ascii="Arial" w:hAnsi="Arial" w:cs="Arial"/>
          <w:sz w:val="20"/>
          <w:szCs w:val="20"/>
          <w:lang w:val="fr-FR"/>
        </w:rPr>
      </w:pPr>
      <w:r w:rsidRPr="00767277">
        <w:rPr>
          <w:rFonts w:ascii="Arial" w:hAnsi="Arial" w:cs="Arial"/>
          <w:b/>
          <w:bCs/>
          <w:sz w:val="20"/>
          <w:szCs w:val="20"/>
          <w:lang w:val="fr-FR"/>
        </w:rPr>
        <w:lastRenderedPageBreak/>
        <w:t xml:space="preserve">Tableau S5. </w:t>
      </w:r>
      <w:r w:rsidRPr="0074066A">
        <w:rPr>
          <w:rFonts w:ascii="Arial" w:hAnsi="Arial" w:cs="Arial"/>
          <w:sz w:val="20"/>
          <w:szCs w:val="20"/>
          <w:lang w:val="fr-FR"/>
        </w:rPr>
        <w:t xml:space="preserve">Résultats des tests par paires entre les points de temps individuels (depuis la pêche) pour chaque essai expérimental et traitement de prédateur pour la proportion de </w:t>
      </w:r>
      <w:del w:id="73" w:author="Sonier, Remi (DFO/MPO)" w:date="2025-03-04T10:58:00Z">
        <w:r w:rsidRPr="0074066A" w:rsidDel="006075C2">
          <w:rPr>
            <w:rFonts w:ascii="Arial" w:hAnsi="Arial" w:cs="Arial"/>
            <w:sz w:val="20"/>
            <w:szCs w:val="20"/>
            <w:lang w:val="fr-FR"/>
          </w:rPr>
          <w:delText xml:space="preserve">palourdes </w:delText>
        </w:r>
      </w:del>
      <w:ins w:id="74" w:author="Sonier, Remi (DFO/MPO)" w:date="2025-03-04T10:58:00Z">
        <w:r w:rsidR="006075C2">
          <w:rPr>
            <w:rFonts w:ascii="Arial" w:hAnsi="Arial" w:cs="Arial"/>
            <w:sz w:val="20"/>
            <w:szCs w:val="20"/>
            <w:lang w:val="fr-FR"/>
          </w:rPr>
          <w:t>mye</w:t>
        </w:r>
        <w:r w:rsidR="006075C2" w:rsidRPr="0074066A">
          <w:rPr>
            <w:rFonts w:ascii="Arial" w:hAnsi="Arial" w:cs="Arial"/>
            <w:sz w:val="20"/>
            <w:szCs w:val="20"/>
            <w:lang w:val="fr-FR"/>
          </w:rPr>
          <w:t xml:space="preserve">s </w:t>
        </w:r>
      </w:ins>
      <w:r w:rsidRPr="0074066A">
        <w:rPr>
          <w:rFonts w:ascii="Arial" w:hAnsi="Arial" w:cs="Arial"/>
          <w:sz w:val="20"/>
          <w:szCs w:val="20"/>
          <w:lang w:val="fr-FR"/>
        </w:rPr>
        <w:t>mortes. Les résultats ont été générés à l'aide de la fonction pairs() d'un modèle par paire généré à l'aide de la fonction emmeans() du paquetage 'emmeans' de R. Le texte en gras dénote des effets significatifs à p ≤ 0,05 ; le texte en italique dénote des effets marginalement non significatifs à p ≤ 0,10. Les résultats sont regroupés pour tous les niveaux de marée.</w:t>
      </w:r>
    </w:p>
    <w:tbl>
      <w:tblPr>
        <w:tblW w:w="7860" w:type="dxa"/>
        <w:jc w:val="center"/>
        <w:tblLook w:val="04A0" w:firstRow="1" w:lastRow="0" w:firstColumn="1" w:lastColumn="0" w:noHBand="0" w:noVBand="1"/>
      </w:tblPr>
      <w:tblGrid>
        <w:gridCol w:w="2860"/>
        <w:gridCol w:w="1160"/>
        <w:gridCol w:w="960"/>
        <w:gridCol w:w="780"/>
        <w:gridCol w:w="1080"/>
        <w:gridCol w:w="1020"/>
      </w:tblGrid>
      <w:tr w:rsidR="00767277" w:rsidRPr="003356BB" w14:paraId="2D385629" w14:textId="77777777" w:rsidTr="008E05ED">
        <w:trPr>
          <w:trHeight w:val="144"/>
          <w:jc w:val="center"/>
        </w:trPr>
        <w:tc>
          <w:tcPr>
            <w:tcW w:w="2860" w:type="dxa"/>
            <w:tcBorders>
              <w:top w:val="single" w:sz="4" w:space="0" w:color="auto"/>
              <w:left w:val="nil"/>
              <w:bottom w:val="single" w:sz="4" w:space="0" w:color="auto"/>
              <w:right w:val="nil"/>
            </w:tcBorders>
            <w:shd w:val="clear" w:color="auto" w:fill="auto"/>
            <w:noWrap/>
            <w:vAlign w:val="bottom"/>
            <w:hideMark/>
          </w:tcPr>
          <w:p w14:paraId="091C2D12" w14:textId="77777777" w:rsidR="00767277" w:rsidRPr="003356BB" w:rsidRDefault="00767277" w:rsidP="008E05ED">
            <w:pPr>
              <w:spacing w:after="0" w:line="240" w:lineRule="auto"/>
              <w:rPr>
                <w:rFonts w:ascii="Arial" w:eastAsia="Times New Roman" w:hAnsi="Arial" w:cs="Arial"/>
                <w:color w:val="000000"/>
                <w:sz w:val="20"/>
                <w:szCs w:val="20"/>
              </w:rPr>
            </w:pPr>
            <w:r w:rsidRPr="003356BB">
              <w:rPr>
                <w:rFonts w:ascii="Arial" w:eastAsia="Times New Roman" w:hAnsi="Arial" w:cs="Arial"/>
                <w:color w:val="000000"/>
                <w:sz w:val="20"/>
                <w:szCs w:val="20"/>
              </w:rPr>
              <w:t>Contrast</w:t>
            </w:r>
            <w:r>
              <w:rPr>
                <w:rFonts w:ascii="Arial" w:eastAsia="Times New Roman" w:hAnsi="Arial" w:cs="Arial"/>
                <w:color w:val="000000"/>
                <w:sz w:val="20"/>
                <w:szCs w:val="20"/>
              </w:rPr>
              <w:t>e</w:t>
            </w:r>
          </w:p>
        </w:tc>
        <w:tc>
          <w:tcPr>
            <w:tcW w:w="1160" w:type="dxa"/>
            <w:tcBorders>
              <w:top w:val="single" w:sz="4" w:space="0" w:color="auto"/>
              <w:left w:val="nil"/>
              <w:bottom w:val="single" w:sz="4" w:space="0" w:color="auto"/>
              <w:right w:val="nil"/>
            </w:tcBorders>
            <w:shd w:val="clear" w:color="auto" w:fill="auto"/>
            <w:noWrap/>
            <w:vAlign w:val="bottom"/>
            <w:hideMark/>
          </w:tcPr>
          <w:p w14:paraId="18F9B773"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Estimat</w:t>
            </w:r>
            <w:r>
              <w:rPr>
                <w:rFonts w:ascii="Arial" w:eastAsia="Times New Roman" w:hAnsi="Arial" w:cs="Arial"/>
                <w:color w:val="000000"/>
                <w:sz w:val="20"/>
                <w:szCs w:val="20"/>
              </w:rPr>
              <w:t>ion</w:t>
            </w:r>
          </w:p>
        </w:tc>
        <w:tc>
          <w:tcPr>
            <w:tcW w:w="960" w:type="dxa"/>
            <w:tcBorders>
              <w:top w:val="single" w:sz="4" w:space="0" w:color="auto"/>
              <w:left w:val="nil"/>
              <w:bottom w:val="single" w:sz="4" w:space="0" w:color="auto"/>
              <w:right w:val="nil"/>
            </w:tcBorders>
            <w:shd w:val="clear" w:color="auto" w:fill="auto"/>
            <w:noWrap/>
            <w:vAlign w:val="bottom"/>
            <w:hideMark/>
          </w:tcPr>
          <w:p w14:paraId="3EFF7B3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SE</w:t>
            </w:r>
          </w:p>
        </w:tc>
        <w:tc>
          <w:tcPr>
            <w:tcW w:w="780" w:type="dxa"/>
            <w:tcBorders>
              <w:top w:val="single" w:sz="4" w:space="0" w:color="auto"/>
              <w:left w:val="nil"/>
              <w:bottom w:val="single" w:sz="4" w:space="0" w:color="auto"/>
              <w:right w:val="nil"/>
            </w:tcBorders>
            <w:shd w:val="clear" w:color="auto" w:fill="auto"/>
            <w:noWrap/>
            <w:vAlign w:val="bottom"/>
            <w:hideMark/>
          </w:tcPr>
          <w:p w14:paraId="6A25B40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df</w:t>
            </w:r>
          </w:p>
        </w:tc>
        <w:tc>
          <w:tcPr>
            <w:tcW w:w="1080" w:type="dxa"/>
            <w:tcBorders>
              <w:top w:val="single" w:sz="4" w:space="0" w:color="auto"/>
              <w:left w:val="nil"/>
              <w:bottom w:val="single" w:sz="4" w:space="0" w:color="auto"/>
              <w:right w:val="nil"/>
            </w:tcBorders>
            <w:shd w:val="clear" w:color="auto" w:fill="auto"/>
            <w:noWrap/>
            <w:vAlign w:val="bottom"/>
            <w:hideMark/>
          </w:tcPr>
          <w:p w14:paraId="43797233"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rapport-z</w:t>
            </w:r>
          </w:p>
        </w:tc>
        <w:tc>
          <w:tcPr>
            <w:tcW w:w="1020" w:type="dxa"/>
            <w:tcBorders>
              <w:top w:val="single" w:sz="4" w:space="0" w:color="auto"/>
              <w:left w:val="nil"/>
              <w:bottom w:val="single" w:sz="4" w:space="0" w:color="auto"/>
              <w:right w:val="nil"/>
            </w:tcBorders>
            <w:shd w:val="clear" w:color="auto" w:fill="auto"/>
            <w:noWrap/>
            <w:vAlign w:val="bottom"/>
            <w:hideMark/>
          </w:tcPr>
          <w:p w14:paraId="251EE4B2" w14:textId="77777777" w:rsidR="00767277" w:rsidRPr="003356BB"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3356BB" w14:paraId="7AA749E0"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654E2009"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E</w:t>
            </w:r>
            <w:r w:rsidRPr="00945637">
              <w:rPr>
                <w:rFonts w:ascii="Arial" w:eastAsia="Times New Roman" w:hAnsi="Arial" w:cs="Arial"/>
                <w:i/>
                <w:iCs/>
                <w:color w:val="000000"/>
                <w:sz w:val="20"/>
                <w:szCs w:val="20"/>
                <w:u w:val="single"/>
              </w:rPr>
              <w:t>xclusion des prédateurs</w:t>
            </w:r>
          </w:p>
        </w:tc>
        <w:tc>
          <w:tcPr>
            <w:tcW w:w="1160" w:type="dxa"/>
            <w:tcBorders>
              <w:top w:val="nil"/>
              <w:left w:val="nil"/>
              <w:bottom w:val="nil"/>
              <w:right w:val="nil"/>
            </w:tcBorders>
            <w:shd w:val="clear" w:color="auto" w:fill="auto"/>
            <w:noWrap/>
            <w:vAlign w:val="bottom"/>
            <w:hideMark/>
          </w:tcPr>
          <w:p w14:paraId="012FDB81"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24049C5C"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FEF4D9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A815D5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4FE761FF"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560F1F49"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CA1932"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2A35991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3.11</w:t>
            </w:r>
          </w:p>
        </w:tc>
        <w:tc>
          <w:tcPr>
            <w:tcW w:w="960" w:type="dxa"/>
            <w:tcBorders>
              <w:top w:val="nil"/>
              <w:left w:val="nil"/>
              <w:bottom w:val="nil"/>
              <w:right w:val="nil"/>
            </w:tcBorders>
            <w:shd w:val="clear" w:color="auto" w:fill="auto"/>
            <w:noWrap/>
            <w:vAlign w:val="bottom"/>
            <w:hideMark/>
          </w:tcPr>
          <w:p w14:paraId="653DC51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3.96</w:t>
            </w:r>
          </w:p>
        </w:tc>
        <w:tc>
          <w:tcPr>
            <w:tcW w:w="780" w:type="dxa"/>
            <w:tcBorders>
              <w:top w:val="nil"/>
              <w:left w:val="nil"/>
              <w:bottom w:val="nil"/>
              <w:right w:val="nil"/>
            </w:tcBorders>
            <w:shd w:val="clear" w:color="auto" w:fill="auto"/>
            <w:noWrap/>
            <w:vAlign w:val="bottom"/>
            <w:hideMark/>
          </w:tcPr>
          <w:p w14:paraId="0DBDF73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C2C5B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0.78</w:t>
            </w:r>
          </w:p>
        </w:tc>
        <w:tc>
          <w:tcPr>
            <w:tcW w:w="1020" w:type="dxa"/>
            <w:tcBorders>
              <w:top w:val="nil"/>
              <w:left w:val="nil"/>
              <w:bottom w:val="nil"/>
              <w:right w:val="nil"/>
            </w:tcBorders>
            <w:shd w:val="clear" w:color="auto" w:fill="auto"/>
            <w:noWrap/>
            <w:vAlign w:val="bottom"/>
            <w:hideMark/>
          </w:tcPr>
          <w:p w14:paraId="0A28B0B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0.4329</w:t>
            </w:r>
          </w:p>
        </w:tc>
      </w:tr>
      <w:tr w:rsidR="00767277" w:rsidRPr="003356BB" w14:paraId="4D00727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1D301B13" w14:textId="77777777" w:rsidR="00767277" w:rsidRPr="003356B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Juin</w:t>
            </w:r>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598B5C6D"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-4.68</w:t>
            </w:r>
          </w:p>
        </w:tc>
        <w:tc>
          <w:tcPr>
            <w:tcW w:w="960" w:type="dxa"/>
            <w:tcBorders>
              <w:top w:val="nil"/>
              <w:left w:val="nil"/>
              <w:bottom w:val="nil"/>
              <w:right w:val="nil"/>
            </w:tcBorders>
            <w:shd w:val="clear" w:color="auto" w:fill="auto"/>
            <w:noWrap/>
            <w:vAlign w:val="bottom"/>
            <w:hideMark/>
          </w:tcPr>
          <w:p w14:paraId="5265A81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1.69</w:t>
            </w:r>
          </w:p>
        </w:tc>
        <w:tc>
          <w:tcPr>
            <w:tcW w:w="780" w:type="dxa"/>
            <w:tcBorders>
              <w:top w:val="nil"/>
              <w:left w:val="nil"/>
              <w:bottom w:val="nil"/>
              <w:right w:val="nil"/>
            </w:tcBorders>
            <w:shd w:val="clear" w:color="auto" w:fill="auto"/>
            <w:noWrap/>
            <w:vAlign w:val="bottom"/>
            <w:hideMark/>
          </w:tcPr>
          <w:p w14:paraId="20EEB38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00692F56"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-2.78</w:t>
            </w:r>
          </w:p>
        </w:tc>
        <w:tc>
          <w:tcPr>
            <w:tcW w:w="1020" w:type="dxa"/>
            <w:tcBorders>
              <w:top w:val="nil"/>
              <w:left w:val="nil"/>
              <w:bottom w:val="nil"/>
              <w:right w:val="nil"/>
            </w:tcBorders>
            <w:shd w:val="clear" w:color="auto" w:fill="auto"/>
            <w:noWrap/>
            <w:vAlign w:val="bottom"/>
            <w:hideMark/>
          </w:tcPr>
          <w:p w14:paraId="5E49B70E"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0.0055</w:t>
            </w:r>
          </w:p>
        </w:tc>
      </w:tr>
      <w:tr w:rsidR="00767277" w:rsidRPr="003356BB" w14:paraId="6AB1A6CF"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35554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A14F77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2.58</w:t>
            </w:r>
          </w:p>
        </w:tc>
        <w:tc>
          <w:tcPr>
            <w:tcW w:w="960" w:type="dxa"/>
            <w:tcBorders>
              <w:top w:val="nil"/>
              <w:left w:val="nil"/>
              <w:bottom w:val="nil"/>
              <w:right w:val="nil"/>
            </w:tcBorders>
            <w:shd w:val="clear" w:color="auto" w:fill="auto"/>
            <w:noWrap/>
            <w:vAlign w:val="bottom"/>
            <w:hideMark/>
          </w:tcPr>
          <w:p w14:paraId="6166109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3.69</w:t>
            </w:r>
          </w:p>
        </w:tc>
        <w:tc>
          <w:tcPr>
            <w:tcW w:w="780" w:type="dxa"/>
            <w:tcBorders>
              <w:top w:val="nil"/>
              <w:left w:val="nil"/>
              <w:bottom w:val="nil"/>
              <w:right w:val="nil"/>
            </w:tcBorders>
            <w:shd w:val="clear" w:color="auto" w:fill="auto"/>
            <w:noWrap/>
            <w:vAlign w:val="bottom"/>
            <w:hideMark/>
          </w:tcPr>
          <w:p w14:paraId="2397E0A1"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14913D8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0.70</w:t>
            </w:r>
          </w:p>
        </w:tc>
        <w:tc>
          <w:tcPr>
            <w:tcW w:w="1020" w:type="dxa"/>
            <w:tcBorders>
              <w:top w:val="nil"/>
              <w:left w:val="nil"/>
              <w:bottom w:val="nil"/>
              <w:right w:val="nil"/>
            </w:tcBorders>
            <w:shd w:val="clear" w:color="auto" w:fill="auto"/>
            <w:noWrap/>
            <w:vAlign w:val="bottom"/>
            <w:hideMark/>
          </w:tcPr>
          <w:p w14:paraId="22F34BD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0.4837</w:t>
            </w:r>
          </w:p>
        </w:tc>
      </w:tr>
      <w:tr w:rsidR="00767277" w:rsidRPr="003356BB" w14:paraId="11A29936"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C595161" w14:textId="77777777" w:rsidR="00767277" w:rsidRPr="003356BB" w:rsidRDefault="00767277" w:rsidP="008E05ED">
            <w:pPr>
              <w:spacing w:after="0" w:line="240" w:lineRule="auto"/>
              <w:rPr>
                <w:rFonts w:ascii="Arial" w:eastAsia="Times New Roman" w:hAnsi="Arial" w:cs="Arial"/>
                <w:i/>
                <w:iCs/>
                <w:color w:val="000000"/>
                <w:sz w:val="20"/>
                <w:szCs w:val="20"/>
              </w:rPr>
            </w:pPr>
            <w:r>
              <w:rPr>
                <w:rFonts w:ascii="Arial" w:eastAsia="Times New Roman" w:hAnsi="Arial" w:cs="Arial"/>
                <w:i/>
                <w:iCs/>
                <w:color w:val="000000"/>
                <w:sz w:val="20"/>
                <w:szCs w:val="20"/>
              </w:rPr>
              <w:t>Août</w:t>
            </w:r>
            <w:r w:rsidRPr="003356BB">
              <w:rPr>
                <w:rFonts w:ascii="Arial" w:eastAsia="Times New Roman" w:hAnsi="Arial" w:cs="Arial"/>
                <w:i/>
                <w:iCs/>
                <w:color w:val="000000"/>
                <w:sz w:val="20"/>
                <w:szCs w:val="20"/>
              </w:rPr>
              <w:t>: 24 - 48 h</w:t>
            </w:r>
          </w:p>
        </w:tc>
        <w:tc>
          <w:tcPr>
            <w:tcW w:w="1160" w:type="dxa"/>
            <w:tcBorders>
              <w:top w:val="nil"/>
              <w:left w:val="nil"/>
              <w:bottom w:val="nil"/>
              <w:right w:val="nil"/>
            </w:tcBorders>
            <w:shd w:val="clear" w:color="auto" w:fill="auto"/>
            <w:noWrap/>
            <w:vAlign w:val="bottom"/>
            <w:hideMark/>
          </w:tcPr>
          <w:p w14:paraId="4993CB95"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-4.48</w:t>
            </w:r>
          </w:p>
        </w:tc>
        <w:tc>
          <w:tcPr>
            <w:tcW w:w="960" w:type="dxa"/>
            <w:tcBorders>
              <w:top w:val="nil"/>
              <w:left w:val="nil"/>
              <w:bottom w:val="nil"/>
              <w:right w:val="nil"/>
            </w:tcBorders>
            <w:shd w:val="clear" w:color="auto" w:fill="auto"/>
            <w:noWrap/>
            <w:vAlign w:val="bottom"/>
            <w:hideMark/>
          </w:tcPr>
          <w:p w14:paraId="45F5E8B2"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2.38</w:t>
            </w:r>
          </w:p>
        </w:tc>
        <w:tc>
          <w:tcPr>
            <w:tcW w:w="780" w:type="dxa"/>
            <w:tcBorders>
              <w:top w:val="nil"/>
              <w:left w:val="nil"/>
              <w:bottom w:val="nil"/>
              <w:right w:val="nil"/>
            </w:tcBorders>
            <w:shd w:val="clear" w:color="auto" w:fill="auto"/>
            <w:noWrap/>
            <w:vAlign w:val="bottom"/>
            <w:hideMark/>
          </w:tcPr>
          <w:p w14:paraId="05ECDF2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Inf</w:t>
            </w:r>
          </w:p>
        </w:tc>
        <w:tc>
          <w:tcPr>
            <w:tcW w:w="1080" w:type="dxa"/>
            <w:tcBorders>
              <w:top w:val="nil"/>
              <w:left w:val="nil"/>
              <w:bottom w:val="nil"/>
              <w:right w:val="nil"/>
            </w:tcBorders>
            <w:shd w:val="clear" w:color="auto" w:fill="auto"/>
            <w:noWrap/>
            <w:vAlign w:val="bottom"/>
            <w:hideMark/>
          </w:tcPr>
          <w:p w14:paraId="6B391FD3"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-1.88</w:t>
            </w:r>
          </w:p>
        </w:tc>
        <w:tc>
          <w:tcPr>
            <w:tcW w:w="1020" w:type="dxa"/>
            <w:tcBorders>
              <w:top w:val="nil"/>
              <w:left w:val="nil"/>
              <w:bottom w:val="nil"/>
              <w:right w:val="nil"/>
            </w:tcBorders>
            <w:shd w:val="clear" w:color="auto" w:fill="auto"/>
            <w:noWrap/>
            <w:vAlign w:val="bottom"/>
            <w:hideMark/>
          </w:tcPr>
          <w:p w14:paraId="0986C0E4" w14:textId="77777777" w:rsidR="00767277" w:rsidRPr="003356BB" w:rsidRDefault="00767277" w:rsidP="008E05ED">
            <w:pPr>
              <w:spacing w:after="0" w:line="240" w:lineRule="auto"/>
              <w:jc w:val="right"/>
              <w:rPr>
                <w:rFonts w:ascii="Arial" w:eastAsia="Times New Roman" w:hAnsi="Arial" w:cs="Arial"/>
                <w:i/>
                <w:iCs/>
                <w:color w:val="000000"/>
                <w:sz w:val="20"/>
                <w:szCs w:val="20"/>
              </w:rPr>
            </w:pPr>
            <w:r w:rsidRPr="003356BB">
              <w:rPr>
                <w:rFonts w:ascii="Arial" w:eastAsia="Times New Roman" w:hAnsi="Arial" w:cs="Arial"/>
                <w:i/>
                <w:iCs/>
                <w:color w:val="000000"/>
                <w:sz w:val="20"/>
                <w:szCs w:val="20"/>
              </w:rPr>
              <w:t>0.0605</w:t>
            </w:r>
          </w:p>
        </w:tc>
      </w:tr>
      <w:tr w:rsidR="00767277" w:rsidRPr="003356BB" w14:paraId="1E4096CC"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5DC70CE"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Septembre</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14E04D8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2.47</w:t>
            </w:r>
          </w:p>
        </w:tc>
        <w:tc>
          <w:tcPr>
            <w:tcW w:w="960" w:type="dxa"/>
            <w:tcBorders>
              <w:top w:val="nil"/>
              <w:left w:val="nil"/>
              <w:bottom w:val="nil"/>
              <w:right w:val="nil"/>
            </w:tcBorders>
            <w:shd w:val="clear" w:color="auto" w:fill="auto"/>
            <w:noWrap/>
            <w:vAlign w:val="bottom"/>
            <w:hideMark/>
          </w:tcPr>
          <w:p w14:paraId="7C0BF55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3.35</w:t>
            </w:r>
          </w:p>
        </w:tc>
        <w:tc>
          <w:tcPr>
            <w:tcW w:w="780" w:type="dxa"/>
            <w:tcBorders>
              <w:top w:val="nil"/>
              <w:left w:val="nil"/>
              <w:bottom w:val="nil"/>
              <w:right w:val="nil"/>
            </w:tcBorders>
            <w:shd w:val="clear" w:color="auto" w:fill="auto"/>
            <w:noWrap/>
            <w:vAlign w:val="bottom"/>
            <w:hideMark/>
          </w:tcPr>
          <w:p w14:paraId="71CFB94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90405A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0.74</w:t>
            </w:r>
          </w:p>
        </w:tc>
        <w:tc>
          <w:tcPr>
            <w:tcW w:w="1020" w:type="dxa"/>
            <w:tcBorders>
              <w:top w:val="nil"/>
              <w:left w:val="nil"/>
              <w:bottom w:val="nil"/>
              <w:right w:val="nil"/>
            </w:tcBorders>
            <w:shd w:val="clear" w:color="auto" w:fill="auto"/>
            <w:noWrap/>
            <w:vAlign w:val="bottom"/>
            <w:hideMark/>
          </w:tcPr>
          <w:p w14:paraId="3A59B34E"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0.4616</w:t>
            </w:r>
          </w:p>
        </w:tc>
      </w:tr>
      <w:tr w:rsidR="00767277" w:rsidRPr="003356BB" w14:paraId="0B20A255"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EE5D352" w14:textId="77777777" w:rsidR="00767277" w:rsidRPr="003356BB" w:rsidRDefault="00767277" w:rsidP="008E05ED">
            <w:pPr>
              <w:spacing w:after="0" w:line="240" w:lineRule="auto"/>
              <w:jc w:val="right"/>
              <w:rPr>
                <w:rFonts w:ascii="Arial" w:eastAsia="Times New Roman" w:hAnsi="Arial" w:cs="Arial"/>
                <w:color w:val="000000"/>
                <w:sz w:val="20"/>
                <w:szCs w:val="20"/>
              </w:rPr>
            </w:pPr>
          </w:p>
        </w:tc>
        <w:tc>
          <w:tcPr>
            <w:tcW w:w="1160" w:type="dxa"/>
            <w:tcBorders>
              <w:top w:val="nil"/>
              <w:left w:val="nil"/>
              <w:bottom w:val="nil"/>
              <w:right w:val="nil"/>
            </w:tcBorders>
            <w:shd w:val="clear" w:color="auto" w:fill="auto"/>
            <w:noWrap/>
            <w:vAlign w:val="bottom"/>
            <w:hideMark/>
          </w:tcPr>
          <w:p w14:paraId="41E8C801"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4DB8B0"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2B3081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94B01A7"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6D8B1139"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3BE05FC3"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7E005CA2" w14:textId="77777777" w:rsidR="00767277" w:rsidRPr="003356BB" w:rsidRDefault="00767277" w:rsidP="008E05ED">
            <w:pPr>
              <w:spacing w:after="0" w:line="240" w:lineRule="auto"/>
              <w:rPr>
                <w:rFonts w:ascii="Arial" w:eastAsia="Times New Roman" w:hAnsi="Arial" w:cs="Arial"/>
                <w:i/>
                <w:iCs/>
                <w:color w:val="000000"/>
                <w:sz w:val="20"/>
                <w:szCs w:val="20"/>
                <w:u w:val="single"/>
              </w:rPr>
            </w:pPr>
            <w:r>
              <w:rPr>
                <w:rFonts w:ascii="Arial" w:eastAsia="Times New Roman" w:hAnsi="Arial" w:cs="Arial"/>
                <w:i/>
                <w:iCs/>
                <w:color w:val="000000"/>
                <w:sz w:val="20"/>
                <w:szCs w:val="20"/>
                <w:u w:val="single"/>
              </w:rPr>
              <w:t>I</w:t>
            </w:r>
            <w:r w:rsidRPr="00945637">
              <w:rPr>
                <w:rFonts w:ascii="Arial" w:eastAsia="Times New Roman" w:hAnsi="Arial" w:cs="Arial"/>
                <w:i/>
                <w:iCs/>
                <w:color w:val="000000"/>
                <w:sz w:val="20"/>
                <w:szCs w:val="20"/>
                <w:u w:val="single"/>
              </w:rPr>
              <w:t>nclusion des prédateurs</w:t>
            </w:r>
          </w:p>
        </w:tc>
        <w:tc>
          <w:tcPr>
            <w:tcW w:w="1160" w:type="dxa"/>
            <w:tcBorders>
              <w:top w:val="nil"/>
              <w:left w:val="nil"/>
              <w:bottom w:val="nil"/>
              <w:right w:val="nil"/>
            </w:tcBorders>
            <w:shd w:val="clear" w:color="auto" w:fill="auto"/>
            <w:noWrap/>
            <w:vAlign w:val="bottom"/>
            <w:hideMark/>
          </w:tcPr>
          <w:p w14:paraId="6EEEB72C" w14:textId="77777777" w:rsidR="00767277" w:rsidRPr="003356BB" w:rsidRDefault="00767277" w:rsidP="008E05ED">
            <w:pPr>
              <w:spacing w:after="0" w:line="240" w:lineRule="auto"/>
              <w:jc w:val="right"/>
              <w:rPr>
                <w:rFonts w:ascii="Arial" w:eastAsia="Times New Roman" w:hAnsi="Arial" w:cs="Arial"/>
                <w:i/>
                <w:iCs/>
                <w:color w:val="000000"/>
                <w:sz w:val="20"/>
                <w:szCs w:val="20"/>
                <w:u w:val="single"/>
              </w:rPr>
            </w:pPr>
          </w:p>
        </w:tc>
        <w:tc>
          <w:tcPr>
            <w:tcW w:w="960" w:type="dxa"/>
            <w:tcBorders>
              <w:top w:val="nil"/>
              <w:left w:val="nil"/>
              <w:bottom w:val="nil"/>
              <w:right w:val="nil"/>
            </w:tcBorders>
            <w:shd w:val="clear" w:color="auto" w:fill="auto"/>
            <w:noWrap/>
            <w:vAlign w:val="bottom"/>
            <w:hideMark/>
          </w:tcPr>
          <w:p w14:paraId="56F60AC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3808F8AB"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B3899AD"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c>
          <w:tcPr>
            <w:tcW w:w="1020" w:type="dxa"/>
            <w:tcBorders>
              <w:top w:val="nil"/>
              <w:left w:val="nil"/>
              <w:bottom w:val="nil"/>
              <w:right w:val="nil"/>
            </w:tcBorders>
            <w:shd w:val="clear" w:color="auto" w:fill="auto"/>
            <w:noWrap/>
            <w:vAlign w:val="bottom"/>
            <w:hideMark/>
          </w:tcPr>
          <w:p w14:paraId="556C6EB8" w14:textId="77777777" w:rsidR="00767277" w:rsidRPr="003356BB" w:rsidRDefault="00767277" w:rsidP="008E05ED">
            <w:pPr>
              <w:spacing w:after="0" w:line="240" w:lineRule="auto"/>
              <w:jc w:val="right"/>
              <w:rPr>
                <w:rFonts w:ascii="Times New Roman" w:eastAsia="Times New Roman" w:hAnsi="Times New Roman" w:cs="Times New Roman"/>
                <w:sz w:val="20"/>
                <w:szCs w:val="20"/>
              </w:rPr>
            </w:pPr>
          </w:p>
        </w:tc>
      </w:tr>
      <w:tr w:rsidR="00767277" w:rsidRPr="003356BB" w14:paraId="70E8EEC2"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29C68A4B"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Mai</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40B4198A"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-4.13</w:t>
            </w:r>
          </w:p>
        </w:tc>
        <w:tc>
          <w:tcPr>
            <w:tcW w:w="960" w:type="dxa"/>
            <w:tcBorders>
              <w:top w:val="nil"/>
              <w:left w:val="nil"/>
              <w:bottom w:val="nil"/>
              <w:right w:val="nil"/>
            </w:tcBorders>
            <w:shd w:val="clear" w:color="auto" w:fill="auto"/>
            <w:noWrap/>
            <w:vAlign w:val="bottom"/>
            <w:hideMark/>
          </w:tcPr>
          <w:p w14:paraId="5844A91C"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4.8</w:t>
            </w:r>
          </w:p>
        </w:tc>
        <w:tc>
          <w:tcPr>
            <w:tcW w:w="780" w:type="dxa"/>
            <w:tcBorders>
              <w:top w:val="nil"/>
              <w:left w:val="nil"/>
              <w:bottom w:val="nil"/>
              <w:right w:val="nil"/>
            </w:tcBorders>
            <w:shd w:val="clear" w:color="auto" w:fill="auto"/>
            <w:noWrap/>
            <w:vAlign w:val="bottom"/>
            <w:hideMark/>
          </w:tcPr>
          <w:p w14:paraId="5D18792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0EEDA3AB"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-0.86</w:t>
            </w:r>
          </w:p>
        </w:tc>
        <w:tc>
          <w:tcPr>
            <w:tcW w:w="1020" w:type="dxa"/>
            <w:tcBorders>
              <w:top w:val="nil"/>
              <w:left w:val="nil"/>
              <w:bottom w:val="nil"/>
              <w:right w:val="nil"/>
            </w:tcBorders>
            <w:shd w:val="clear" w:color="auto" w:fill="auto"/>
            <w:noWrap/>
            <w:vAlign w:val="bottom"/>
            <w:hideMark/>
          </w:tcPr>
          <w:p w14:paraId="4DAC955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0.3898</w:t>
            </w:r>
          </w:p>
        </w:tc>
      </w:tr>
      <w:tr w:rsidR="00767277" w:rsidRPr="003356BB" w14:paraId="2E9463BD"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331C7A5E"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Juin</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668F459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-5.03</w:t>
            </w:r>
          </w:p>
        </w:tc>
        <w:tc>
          <w:tcPr>
            <w:tcW w:w="960" w:type="dxa"/>
            <w:tcBorders>
              <w:top w:val="nil"/>
              <w:left w:val="nil"/>
              <w:bottom w:val="nil"/>
              <w:right w:val="nil"/>
            </w:tcBorders>
            <w:shd w:val="clear" w:color="auto" w:fill="auto"/>
            <w:noWrap/>
            <w:vAlign w:val="bottom"/>
            <w:hideMark/>
          </w:tcPr>
          <w:p w14:paraId="216D52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3.98</w:t>
            </w:r>
          </w:p>
        </w:tc>
        <w:tc>
          <w:tcPr>
            <w:tcW w:w="780" w:type="dxa"/>
            <w:tcBorders>
              <w:top w:val="nil"/>
              <w:left w:val="nil"/>
              <w:bottom w:val="nil"/>
              <w:right w:val="nil"/>
            </w:tcBorders>
            <w:shd w:val="clear" w:color="auto" w:fill="auto"/>
            <w:noWrap/>
            <w:vAlign w:val="bottom"/>
            <w:hideMark/>
          </w:tcPr>
          <w:p w14:paraId="79FE004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205D374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-1.26</w:t>
            </w:r>
          </w:p>
        </w:tc>
        <w:tc>
          <w:tcPr>
            <w:tcW w:w="1020" w:type="dxa"/>
            <w:tcBorders>
              <w:top w:val="nil"/>
              <w:left w:val="nil"/>
              <w:bottom w:val="nil"/>
              <w:right w:val="nil"/>
            </w:tcBorders>
            <w:shd w:val="clear" w:color="auto" w:fill="auto"/>
            <w:noWrap/>
            <w:vAlign w:val="bottom"/>
            <w:hideMark/>
          </w:tcPr>
          <w:p w14:paraId="331E5AF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0.2067</w:t>
            </w:r>
          </w:p>
        </w:tc>
      </w:tr>
      <w:tr w:rsidR="00767277" w:rsidRPr="003356BB" w14:paraId="0528AE27"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DC3115F"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Juillet</w:t>
            </w:r>
            <w:r w:rsidRPr="003356BB">
              <w:rPr>
                <w:rFonts w:ascii="Arial" w:eastAsia="Times New Roman" w:hAnsi="Arial" w:cs="Arial"/>
                <w:color w:val="000000"/>
                <w:sz w:val="20"/>
                <w:szCs w:val="20"/>
              </w:rPr>
              <w:t>: 24 - 48 h</w:t>
            </w:r>
          </w:p>
        </w:tc>
        <w:tc>
          <w:tcPr>
            <w:tcW w:w="1160" w:type="dxa"/>
            <w:tcBorders>
              <w:top w:val="nil"/>
              <w:left w:val="nil"/>
              <w:bottom w:val="nil"/>
              <w:right w:val="nil"/>
            </w:tcBorders>
            <w:shd w:val="clear" w:color="auto" w:fill="auto"/>
            <w:noWrap/>
            <w:vAlign w:val="bottom"/>
            <w:hideMark/>
          </w:tcPr>
          <w:p w14:paraId="0F7E167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-5.75</w:t>
            </w:r>
          </w:p>
        </w:tc>
        <w:tc>
          <w:tcPr>
            <w:tcW w:w="960" w:type="dxa"/>
            <w:tcBorders>
              <w:top w:val="nil"/>
              <w:left w:val="nil"/>
              <w:bottom w:val="nil"/>
              <w:right w:val="nil"/>
            </w:tcBorders>
            <w:shd w:val="clear" w:color="auto" w:fill="auto"/>
            <w:noWrap/>
            <w:vAlign w:val="bottom"/>
            <w:hideMark/>
          </w:tcPr>
          <w:p w14:paraId="7330D2D5"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3.92</w:t>
            </w:r>
          </w:p>
        </w:tc>
        <w:tc>
          <w:tcPr>
            <w:tcW w:w="780" w:type="dxa"/>
            <w:tcBorders>
              <w:top w:val="nil"/>
              <w:left w:val="nil"/>
              <w:bottom w:val="nil"/>
              <w:right w:val="nil"/>
            </w:tcBorders>
            <w:shd w:val="clear" w:color="auto" w:fill="auto"/>
            <w:noWrap/>
            <w:vAlign w:val="bottom"/>
            <w:hideMark/>
          </w:tcPr>
          <w:p w14:paraId="33151C08"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nil"/>
              <w:right w:val="nil"/>
            </w:tcBorders>
            <w:shd w:val="clear" w:color="auto" w:fill="auto"/>
            <w:noWrap/>
            <w:vAlign w:val="bottom"/>
            <w:hideMark/>
          </w:tcPr>
          <w:p w14:paraId="4BE1330D"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-1.47</w:t>
            </w:r>
          </w:p>
        </w:tc>
        <w:tc>
          <w:tcPr>
            <w:tcW w:w="1020" w:type="dxa"/>
            <w:tcBorders>
              <w:top w:val="nil"/>
              <w:left w:val="nil"/>
              <w:bottom w:val="nil"/>
              <w:right w:val="nil"/>
            </w:tcBorders>
            <w:shd w:val="clear" w:color="auto" w:fill="auto"/>
            <w:noWrap/>
            <w:vAlign w:val="bottom"/>
            <w:hideMark/>
          </w:tcPr>
          <w:p w14:paraId="197052E4"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0.1427</w:t>
            </w:r>
          </w:p>
        </w:tc>
      </w:tr>
      <w:tr w:rsidR="00767277" w:rsidRPr="003356BB" w14:paraId="55FCBDCE" w14:textId="77777777" w:rsidTr="008E05ED">
        <w:trPr>
          <w:trHeight w:val="144"/>
          <w:jc w:val="center"/>
        </w:trPr>
        <w:tc>
          <w:tcPr>
            <w:tcW w:w="2860" w:type="dxa"/>
            <w:tcBorders>
              <w:top w:val="nil"/>
              <w:left w:val="nil"/>
              <w:bottom w:val="nil"/>
              <w:right w:val="nil"/>
            </w:tcBorders>
            <w:shd w:val="clear" w:color="auto" w:fill="auto"/>
            <w:noWrap/>
            <w:vAlign w:val="bottom"/>
            <w:hideMark/>
          </w:tcPr>
          <w:p w14:paraId="04ADBFED" w14:textId="77777777" w:rsidR="00767277" w:rsidRPr="003356BB"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Août</w:t>
            </w:r>
            <w:r w:rsidRPr="003356BB">
              <w:rPr>
                <w:rFonts w:ascii="Arial" w:eastAsia="Times New Roman" w:hAnsi="Arial" w:cs="Arial"/>
                <w:b/>
                <w:bCs/>
                <w:color w:val="000000"/>
                <w:sz w:val="20"/>
                <w:szCs w:val="20"/>
              </w:rPr>
              <w:t>: 24 - 48 h</w:t>
            </w:r>
          </w:p>
        </w:tc>
        <w:tc>
          <w:tcPr>
            <w:tcW w:w="1160" w:type="dxa"/>
            <w:tcBorders>
              <w:top w:val="nil"/>
              <w:left w:val="nil"/>
              <w:bottom w:val="nil"/>
              <w:right w:val="nil"/>
            </w:tcBorders>
            <w:shd w:val="clear" w:color="auto" w:fill="auto"/>
            <w:noWrap/>
            <w:vAlign w:val="bottom"/>
            <w:hideMark/>
          </w:tcPr>
          <w:p w14:paraId="18A88B97"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-4.21</w:t>
            </w:r>
          </w:p>
        </w:tc>
        <w:tc>
          <w:tcPr>
            <w:tcW w:w="960" w:type="dxa"/>
            <w:tcBorders>
              <w:top w:val="nil"/>
              <w:left w:val="nil"/>
              <w:bottom w:val="nil"/>
              <w:right w:val="nil"/>
            </w:tcBorders>
            <w:shd w:val="clear" w:color="auto" w:fill="auto"/>
            <w:noWrap/>
            <w:vAlign w:val="bottom"/>
            <w:hideMark/>
          </w:tcPr>
          <w:p w14:paraId="14FFE4F1"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2.12</w:t>
            </w:r>
          </w:p>
        </w:tc>
        <w:tc>
          <w:tcPr>
            <w:tcW w:w="780" w:type="dxa"/>
            <w:tcBorders>
              <w:top w:val="nil"/>
              <w:left w:val="nil"/>
              <w:bottom w:val="nil"/>
              <w:right w:val="nil"/>
            </w:tcBorders>
            <w:shd w:val="clear" w:color="auto" w:fill="auto"/>
            <w:noWrap/>
            <w:vAlign w:val="bottom"/>
            <w:hideMark/>
          </w:tcPr>
          <w:p w14:paraId="37FEB72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Inf</w:t>
            </w:r>
          </w:p>
        </w:tc>
        <w:tc>
          <w:tcPr>
            <w:tcW w:w="1080" w:type="dxa"/>
            <w:tcBorders>
              <w:top w:val="nil"/>
              <w:left w:val="nil"/>
              <w:bottom w:val="nil"/>
              <w:right w:val="nil"/>
            </w:tcBorders>
            <w:shd w:val="clear" w:color="auto" w:fill="auto"/>
            <w:noWrap/>
            <w:vAlign w:val="bottom"/>
            <w:hideMark/>
          </w:tcPr>
          <w:p w14:paraId="41C56FEB"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-1.99</w:t>
            </w:r>
          </w:p>
        </w:tc>
        <w:tc>
          <w:tcPr>
            <w:tcW w:w="1020" w:type="dxa"/>
            <w:tcBorders>
              <w:top w:val="nil"/>
              <w:left w:val="nil"/>
              <w:bottom w:val="nil"/>
              <w:right w:val="nil"/>
            </w:tcBorders>
            <w:shd w:val="clear" w:color="auto" w:fill="auto"/>
            <w:noWrap/>
            <w:vAlign w:val="bottom"/>
            <w:hideMark/>
          </w:tcPr>
          <w:p w14:paraId="4E6363E9" w14:textId="77777777" w:rsidR="00767277" w:rsidRPr="003356BB" w:rsidRDefault="00767277" w:rsidP="008E05ED">
            <w:pPr>
              <w:spacing w:after="0" w:line="240" w:lineRule="auto"/>
              <w:jc w:val="right"/>
              <w:rPr>
                <w:rFonts w:ascii="Arial" w:eastAsia="Times New Roman" w:hAnsi="Arial" w:cs="Arial"/>
                <w:b/>
                <w:bCs/>
                <w:color w:val="000000"/>
                <w:sz w:val="20"/>
                <w:szCs w:val="20"/>
              </w:rPr>
            </w:pPr>
            <w:r w:rsidRPr="003356BB">
              <w:rPr>
                <w:rFonts w:ascii="Arial" w:eastAsia="Times New Roman" w:hAnsi="Arial" w:cs="Arial"/>
                <w:b/>
                <w:bCs/>
                <w:color w:val="000000"/>
                <w:sz w:val="20"/>
                <w:szCs w:val="20"/>
              </w:rPr>
              <w:t>0.0472</w:t>
            </w:r>
          </w:p>
        </w:tc>
      </w:tr>
      <w:tr w:rsidR="00767277" w:rsidRPr="003356BB" w14:paraId="166CC332" w14:textId="77777777" w:rsidTr="008E05ED">
        <w:trPr>
          <w:trHeight w:val="144"/>
          <w:jc w:val="center"/>
        </w:trPr>
        <w:tc>
          <w:tcPr>
            <w:tcW w:w="2860" w:type="dxa"/>
            <w:tcBorders>
              <w:top w:val="nil"/>
              <w:left w:val="nil"/>
              <w:bottom w:val="single" w:sz="4" w:space="0" w:color="auto"/>
              <w:right w:val="nil"/>
            </w:tcBorders>
            <w:shd w:val="clear" w:color="auto" w:fill="auto"/>
            <w:noWrap/>
            <w:vAlign w:val="bottom"/>
            <w:hideMark/>
          </w:tcPr>
          <w:p w14:paraId="5C0A71B5" w14:textId="77777777" w:rsidR="00767277" w:rsidRPr="003356BB"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Septembre</w:t>
            </w:r>
            <w:r w:rsidRPr="003356BB">
              <w:rPr>
                <w:rFonts w:ascii="Arial" w:eastAsia="Times New Roman" w:hAnsi="Arial" w:cs="Arial"/>
                <w:color w:val="000000"/>
                <w:sz w:val="20"/>
                <w:szCs w:val="20"/>
              </w:rPr>
              <w:t>: 24 - 48 h</w:t>
            </w:r>
          </w:p>
        </w:tc>
        <w:tc>
          <w:tcPr>
            <w:tcW w:w="1160" w:type="dxa"/>
            <w:tcBorders>
              <w:top w:val="nil"/>
              <w:left w:val="nil"/>
              <w:bottom w:val="single" w:sz="4" w:space="0" w:color="auto"/>
              <w:right w:val="nil"/>
            </w:tcBorders>
            <w:shd w:val="clear" w:color="auto" w:fill="auto"/>
            <w:noWrap/>
            <w:vAlign w:val="bottom"/>
            <w:hideMark/>
          </w:tcPr>
          <w:p w14:paraId="17B91FD9"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0.44</w:t>
            </w:r>
          </w:p>
        </w:tc>
        <w:tc>
          <w:tcPr>
            <w:tcW w:w="960" w:type="dxa"/>
            <w:tcBorders>
              <w:top w:val="nil"/>
              <w:left w:val="nil"/>
              <w:bottom w:val="single" w:sz="4" w:space="0" w:color="auto"/>
              <w:right w:val="nil"/>
            </w:tcBorders>
            <w:shd w:val="clear" w:color="auto" w:fill="auto"/>
            <w:noWrap/>
            <w:vAlign w:val="bottom"/>
            <w:hideMark/>
          </w:tcPr>
          <w:p w14:paraId="34077B4F"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1.91</w:t>
            </w:r>
          </w:p>
        </w:tc>
        <w:tc>
          <w:tcPr>
            <w:tcW w:w="780" w:type="dxa"/>
            <w:tcBorders>
              <w:top w:val="nil"/>
              <w:left w:val="nil"/>
              <w:bottom w:val="single" w:sz="4" w:space="0" w:color="auto"/>
              <w:right w:val="nil"/>
            </w:tcBorders>
            <w:shd w:val="clear" w:color="auto" w:fill="auto"/>
            <w:noWrap/>
            <w:vAlign w:val="bottom"/>
            <w:hideMark/>
          </w:tcPr>
          <w:p w14:paraId="1E125760"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Inf</w:t>
            </w:r>
          </w:p>
        </w:tc>
        <w:tc>
          <w:tcPr>
            <w:tcW w:w="1080" w:type="dxa"/>
            <w:tcBorders>
              <w:top w:val="nil"/>
              <w:left w:val="nil"/>
              <w:bottom w:val="single" w:sz="4" w:space="0" w:color="auto"/>
              <w:right w:val="nil"/>
            </w:tcBorders>
            <w:shd w:val="clear" w:color="auto" w:fill="auto"/>
            <w:noWrap/>
            <w:vAlign w:val="bottom"/>
            <w:hideMark/>
          </w:tcPr>
          <w:p w14:paraId="40AEB0E7"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0.23</w:t>
            </w:r>
          </w:p>
        </w:tc>
        <w:tc>
          <w:tcPr>
            <w:tcW w:w="1020" w:type="dxa"/>
            <w:tcBorders>
              <w:top w:val="nil"/>
              <w:left w:val="nil"/>
              <w:bottom w:val="single" w:sz="4" w:space="0" w:color="auto"/>
              <w:right w:val="nil"/>
            </w:tcBorders>
            <w:shd w:val="clear" w:color="auto" w:fill="auto"/>
            <w:noWrap/>
            <w:vAlign w:val="bottom"/>
            <w:hideMark/>
          </w:tcPr>
          <w:p w14:paraId="08C55C26" w14:textId="77777777" w:rsidR="00767277" w:rsidRPr="003356BB" w:rsidRDefault="00767277" w:rsidP="008E05ED">
            <w:pPr>
              <w:spacing w:after="0" w:line="240" w:lineRule="auto"/>
              <w:jc w:val="right"/>
              <w:rPr>
                <w:rFonts w:ascii="Arial" w:eastAsia="Times New Roman" w:hAnsi="Arial" w:cs="Arial"/>
                <w:color w:val="000000"/>
                <w:sz w:val="20"/>
                <w:szCs w:val="20"/>
              </w:rPr>
            </w:pPr>
            <w:r w:rsidRPr="003356BB">
              <w:rPr>
                <w:rFonts w:ascii="Arial" w:eastAsia="Times New Roman" w:hAnsi="Arial" w:cs="Arial"/>
                <w:color w:val="000000"/>
                <w:sz w:val="20"/>
                <w:szCs w:val="20"/>
              </w:rPr>
              <w:t>0.8183</w:t>
            </w:r>
          </w:p>
        </w:tc>
      </w:tr>
    </w:tbl>
    <w:p w14:paraId="65892124" w14:textId="77777777" w:rsidR="00767277" w:rsidRDefault="00767277" w:rsidP="00767277">
      <w:pPr>
        <w:rPr>
          <w:rFonts w:ascii="Arial" w:hAnsi="Arial" w:cs="Arial"/>
        </w:rPr>
      </w:pPr>
    </w:p>
    <w:p w14:paraId="58C942F6" w14:textId="77777777" w:rsidR="00767277" w:rsidRDefault="00767277" w:rsidP="00767277">
      <w:pPr>
        <w:rPr>
          <w:rFonts w:ascii="Arial" w:hAnsi="Arial" w:cs="Arial"/>
        </w:rPr>
      </w:pPr>
      <w:r>
        <w:rPr>
          <w:rFonts w:ascii="Arial" w:hAnsi="Arial" w:cs="Arial"/>
        </w:rPr>
        <w:br w:type="page"/>
      </w:r>
    </w:p>
    <w:p w14:paraId="3C1AABE3" w14:textId="036C5F61" w:rsidR="00767277" w:rsidRPr="0074066A" w:rsidRDefault="00767277" w:rsidP="00767277">
      <w:pPr>
        <w:jc w:val="both"/>
        <w:rPr>
          <w:lang w:val="fr-FR"/>
        </w:rPr>
      </w:pPr>
      <w:r w:rsidRPr="0074066A">
        <w:rPr>
          <w:rFonts w:ascii="Arial" w:hAnsi="Arial" w:cs="Arial"/>
          <w:b/>
          <w:bCs/>
          <w:sz w:val="20"/>
          <w:szCs w:val="20"/>
          <w:lang w:val="fr-FR"/>
        </w:rPr>
        <w:lastRenderedPageBreak/>
        <w:t xml:space="preserve">Tableau S6. </w:t>
      </w:r>
      <w:r w:rsidRPr="0074066A">
        <w:rPr>
          <w:rFonts w:ascii="Arial" w:hAnsi="Arial" w:cs="Arial"/>
          <w:sz w:val="20"/>
          <w:szCs w:val="20"/>
          <w:lang w:val="fr-FR"/>
        </w:rPr>
        <w:t xml:space="preserve">Résultats des modèles mixtes additifs généralisés pour les effets de la température moyenne de l'air pendant la pêche (terme continu lissé), du traitement par le prédateur (terme paramétrique catégorique à deux niveaux ; inclusion du prédateur, exclusion du prédateur), du temps écoulé depuis la pêche (terme paramétrique catégorique à deux niveaux ; 24 h, 48 h), et du niveau de la marée (terme paramétrique catégorique à trois niveaux ; intertidal, subtidal peu profond, subtidal plus profond) sur la proportion de </w:t>
      </w:r>
      <w:del w:id="75" w:author="Sonier, Remi (DFO/MPO)" w:date="2025-03-04T10:59:00Z">
        <w:r w:rsidRPr="0074066A" w:rsidDel="006075C2">
          <w:rPr>
            <w:rFonts w:ascii="Arial" w:hAnsi="Arial" w:cs="Arial"/>
            <w:sz w:val="20"/>
            <w:szCs w:val="20"/>
            <w:lang w:val="fr-FR"/>
          </w:rPr>
          <w:delText xml:space="preserve">palourdes </w:delText>
        </w:r>
      </w:del>
      <w:ins w:id="76" w:author="Sonier, Remi (DFO/MPO)" w:date="2025-03-04T10:59:00Z">
        <w:r w:rsidR="006075C2">
          <w:rPr>
            <w:rFonts w:ascii="Arial" w:hAnsi="Arial" w:cs="Arial"/>
            <w:sz w:val="20"/>
            <w:szCs w:val="20"/>
            <w:lang w:val="fr-FR"/>
          </w:rPr>
          <w:t>mye</w:t>
        </w:r>
        <w:r w:rsidR="006075C2" w:rsidRPr="0074066A">
          <w:rPr>
            <w:rFonts w:ascii="Arial" w:hAnsi="Arial" w:cs="Arial"/>
            <w:sz w:val="20"/>
            <w:szCs w:val="20"/>
            <w:lang w:val="fr-FR"/>
          </w:rPr>
          <w:t xml:space="preserve">s </w:t>
        </w:r>
      </w:ins>
      <w:r w:rsidRPr="0074066A">
        <w:rPr>
          <w:rFonts w:ascii="Arial" w:hAnsi="Arial" w:cs="Arial"/>
          <w:sz w:val="20"/>
          <w:szCs w:val="20"/>
          <w:lang w:val="fr-FR"/>
        </w:rPr>
        <w:t>enfouies et mortes. Les interactions entre les trois termes paramétriques catégoriels ont été incluses dans les modèles. Les modèles statistiques incluaient la date de Julian (terme continu lissé) comme variable aléatoire. Les résultats ont été générés à l'aide de la fonction anova(), en spécifiant '$gam' sur le modèle (construit à l'aide de la fonction gam() du paquetage 'mgcv'). Le texte en gras indique des effets significatifs à p ≤ 0,05 ; le texte en italique indique des effets marginalement non significatifs à p ≤ 0,10. Pour les termes lisses, « edf » = degrés de liberté effectifs ; « rdf » = degrés de liberté de référence.</w:t>
      </w:r>
    </w:p>
    <w:tbl>
      <w:tblPr>
        <w:tblW w:w="9360" w:type="dxa"/>
        <w:tblLook w:val="04A0" w:firstRow="1" w:lastRow="0" w:firstColumn="1" w:lastColumn="0" w:noHBand="0" w:noVBand="1"/>
      </w:tblPr>
      <w:tblGrid>
        <w:gridCol w:w="1620"/>
        <w:gridCol w:w="4500"/>
        <w:gridCol w:w="1260"/>
        <w:gridCol w:w="991"/>
        <w:gridCol w:w="989"/>
      </w:tblGrid>
      <w:tr w:rsidR="00767277" w:rsidRPr="007642CE" w14:paraId="64311B74" w14:textId="77777777" w:rsidTr="008E05ED">
        <w:trPr>
          <w:trHeight w:val="255"/>
        </w:trPr>
        <w:tc>
          <w:tcPr>
            <w:tcW w:w="1620" w:type="dxa"/>
            <w:tcBorders>
              <w:top w:val="single" w:sz="4" w:space="0" w:color="auto"/>
              <w:left w:val="nil"/>
              <w:bottom w:val="single" w:sz="4" w:space="0" w:color="auto"/>
              <w:right w:val="nil"/>
            </w:tcBorders>
            <w:shd w:val="clear" w:color="auto" w:fill="auto"/>
            <w:noWrap/>
            <w:vAlign w:val="bottom"/>
            <w:hideMark/>
          </w:tcPr>
          <w:p w14:paraId="6640F91B"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Type de terme</w:t>
            </w:r>
          </w:p>
        </w:tc>
        <w:tc>
          <w:tcPr>
            <w:tcW w:w="4500" w:type="dxa"/>
            <w:tcBorders>
              <w:top w:val="single" w:sz="4" w:space="0" w:color="auto"/>
              <w:left w:val="nil"/>
              <w:bottom w:val="single" w:sz="4" w:space="0" w:color="auto"/>
              <w:right w:val="nil"/>
            </w:tcBorders>
            <w:shd w:val="clear" w:color="auto" w:fill="auto"/>
            <w:noWrap/>
            <w:vAlign w:val="bottom"/>
            <w:hideMark/>
          </w:tcPr>
          <w:p w14:paraId="65A17240"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Source de l'erreur</w:t>
            </w:r>
          </w:p>
        </w:tc>
        <w:tc>
          <w:tcPr>
            <w:tcW w:w="1260" w:type="dxa"/>
            <w:tcBorders>
              <w:top w:val="single" w:sz="4" w:space="0" w:color="auto"/>
              <w:left w:val="nil"/>
              <w:bottom w:val="single" w:sz="4" w:space="0" w:color="auto"/>
              <w:right w:val="nil"/>
            </w:tcBorders>
            <w:shd w:val="clear" w:color="auto" w:fill="auto"/>
            <w:noWrap/>
            <w:vAlign w:val="bottom"/>
            <w:hideMark/>
          </w:tcPr>
          <w:p w14:paraId="7DA8DB3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df (edf, rdf)</w:t>
            </w:r>
          </w:p>
        </w:tc>
        <w:tc>
          <w:tcPr>
            <w:tcW w:w="991" w:type="dxa"/>
            <w:tcBorders>
              <w:top w:val="single" w:sz="4" w:space="0" w:color="auto"/>
              <w:left w:val="nil"/>
              <w:bottom w:val="single" w:sz="4" w:space="0" w:color="auto"/>
              <w:right w:val="nil"/>
            </w:tcBorders>
            <w:shd w:val="clear" w:color="auto" w:fill="auto"/>
            <w:noWrap/>
            <w:vAlign w:val="bottom"/>
            <w:hideMark/>
          </w:tcPr>
          <w:p w14:paraId="51EF92C5" w14:textId="77777777" w:rsidR="00767277" w:rsidRPr="007642CE"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valeur-F</w:t>
            </w:r>
          </w:p>
        </w:tc>
        <w:tc>
          <w:tcPr>
            <w:tcW w:w="989" w:type="dxa"/>
            <w:tcBorders>
              <w:top w:val="single" w:sz="4" w:space="0" w:color="auto"/>
              <w:left w:val="nil"/>
              <w:bottom w:val="single" w:sz="4" w:space="0" w:color="auto"/>
              <w:right w:val="nil"/>
            </w:tcBorders>
            <w:shd w:val="clear" w:color="auto" w:fill="auto"/>
            <w:noWrap/>
            <w:vAlign w:val="bottom"/>
            <w:hideMark/>
          </w:tcPr>
          <w:p w14:paraId="6EDE60B6" w14:textId="77777777" w:rsidR="00767277" w:rsidRPr="007642CE" w:rsidRDefault="00767277" w:rsidP="008E05ED">
            <w:pPr>
              <w:spacing w:after="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valeur-p</w:t>
            </w:r>
          </w:p>
        </w:tc>
      </w:tr>
      <w:tr w:rsidR="00767277" w:rsidRPr="007642CE" w14:paraId="7E6815AB" w14:textId="77777777" w:rsidTr="008E05ED">
        <w:trPr>
          <w:trHeight w:val="255"/>
        </w:trPr>
        <w:tc>
          <w:tcPr>
            <w:tcW w:w="1620" w:type="dxa"/>
            <w:tcBorders>
              <w:top w:val="nil"/>
              <w:left w:val="nil"/>
              <w:bottom w:val="nil"/>
              <w:right w:val="nil"/>
            </w:tcBorders>
            <w:shd w:val="clear" w:color="auto" w:fill="auto"/>
            <w:noWrap/>
            <w:vAlign w:val="bottom"/>
            <w:hideMark/>
          </w:tcPr>
          <w:p w14:paraId="4AF71C5D" w14:textId="77777777" w:rsidR="00767277" w:rsidRPr="007642CE" w:rsidRDefault="00767277" w:rsidP="008E05ED">
            <w:pPr>
              <w:spacing w:after="0" w:line="240" w:lineRule="auto"/>
              <w:rPr>
                <w:rFonts w:ascii="Arial" w:eastAsia="Times New Roman" w:hAnsi="Arial" w:cs="Arial"/>
                <w:i/>
                <w:iCs/>
                <w:color w:val="000000"/>
                <w:sz w:val="20"/>
                <w:szCs w:val="20"/>
                <w:u w:val="single"/>
              </w:rPr>
            </w:pPr>
            <w:r w:rsidRPr="00ED6313">
              <w:rPr>
                <w:rFonts w:ascii="Arial" w:eastAsia="Times New Roman" w:hAnsi="Arial" w:cs="Arial"/>
                <w:i/>
                <w:iCs/>
                <w:color w:val="000000"/>
                <w:sz w:val="20"/>
                <w:szCs w:val="20"/>
                <w:u w:val="single"/>
              </w:rPr>
              <w:t>Enfouissement</w:t>
            </w:r>
          </w:p>
        </w:tc>
        <w:tc>
          <w:tcPr>
            <w:tcW w:w="4500" w:type="dxa"/>
            <w:tcBorders>
              <w:top w:val="nil"/>
              <w:left w:val="nil"/>
              <w:bottom w:val="nil"/>
              <w:right w:val="nil"/>
            </w:tcBorders>
            <w:shd w:val="clear" w:color="auto" w:fill="auto"/>
            <w:noWrap/>
            <w:vAlign w:val="bottom"/>
            <w:hideMark/>
          </w:tcPr>
          <w:p w14:paraId="0507F2DB"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1CFC719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1B9E398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012703A"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7FD59DB1" w14:textId="77777777" w:rsidTr="008E05ED">
        <w:trPr>
          <w:trHeight w:val="255"/>
        </w:trPr>
        <w:tc>
          <w:tcPr>
            <w:tcW w:w="1620" w:type="dxa"/>
            <w:tcBorders>
              <w:top w:val="nil"/>
              <w:left w:val="nil"/>
              <w:bottom w:val="nil"/>
              <w:right w:val="nil"/>
            </w:tcBorders>
            <w:shd w:val="clear" w:color="auto" w:fill="auto"/>
            <w:noWrap/>
            <w:vAlign w:val="bottom"/>
            <w:hideMark/>
          </w:tcPr>
          <w:p w14:paraId="7A142E97"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Paramétrique</w:t>
            </w:r>
          </w:p>
        </w:tc>
        <w:tc>
          <w:tcPr>
            <w:tcW w:w="4500" w:type="dxa"/>
            <w:tcBorders>
              <w:top w:val="nil"/>
              <w:left w:val="nil"/>
              <w:bottom w:val="nil"/>
              <w:right w:val="nil"/>
            </w:tcBorders>
            <w:shd w:val="clear" w:color="auto" w:fill="auto"/>
            <w:noWrap/>
            <w:vAlign w:val="center"/>
            <w:hideMark/>
          </w:tcPr>
          <w:p w14:paraId="734C3F3A"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Traitement des prédateurs</w:t>
            </w:r>
          </w:p>
        </w:tc>
        <w:tc>
          <w:tcPr>
            <w:tcW w:w="1260" w:type="dxa"/>
            <w:tcBorders>
              <w:top w:val="nil"/>
              <w:left w:val="nil"/>
              <w:bottom w:val="nil"/>
              <w:right w:val="nil"/>
            </w:tcBorders>
            <w:shd w:val="clear" w:color="auto" w:fill="auto"/>
            <w:noWrap/>
            <w:vAlign w:val="bottom"/>
            <w:hideMark/>
          </w:tcPr>
          <w:p w14:paraId="4F22955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7CC7515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1.7</w:t>
            </w:r>
          </w:p>
        </w:tc>
        <w:tc>
          <w:tcPr>
            <w:tcW w:w="989" w:type="dxa"/>
            <w:tcBorders>
              <w:top w:val="nil"/>
              <w:left w:val="nil"/>
              <w:bottom w:val="nil"/>
              <w:right w:val="nil"/>
            </w:tcBorders>
            <w:shd w:val="clear" w:color="auto" w:fill="auto"/>
            <w:noWrap/>
            <w:vAlign w:val="bottom"/>
            <w:hideMark/>
          </w:tcPr>
          <w:p w14:paraId="0589502E"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0.1870</w:t>
            </w:r>
          </w:p>
        </w:tc>
      </w:tr>
      <w:tr w:rsidR="00767277" w:rsidRPr="007642CE" w14:paraId="1F300E0D" w14:textId="77777777" w:rsidTr="008E05ED">
        <w:trPr>
          <w:trHeight w:val="255"/>
        </w:trPr>
        <w:tc>
          <w:tcPr>
            <w:tcW w:w="1620" w:type="dxa"/>
            <w:tcBorders>
              <w:top w:val="nil"/>
              <w:left w:val="nil"/>
              <w:bottom w:val="nil"/>
              <w:right w:val="nil"/>
            </w:tcBorders>
            <w:shd w:val="clear" w:color="auto" w:fill="auto"/>
            <w:noWrap/>
            <w:vAlign w:val="bottom"/>
            <w:hideMark/>
          </w:tcPr>
          <w:p w14:paraId="410F9D37"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0F2206" w14:textId="77777777" w:rsidR="00767277" w:rsidRPr="007642CE" w:rsidRDefault="00767277" w:rsidP="008E05ED">
            <w:pPr>
              <w:spacing w:after="0" w:line="240" w:lineRule="auto"/>
              <w:rPr>
                <w:rFonts w:ascii="Arial" w:eastAsia="Times New Roman" w:hAnsi="Arial" w:cs="Arial"/>
                <w:color w:val="000000"/>
                <w:sz w:val="20"/>
                <w:szCs w:val="20"/>
              </w:rPr>
            </w:pPr>
            <w:r w:rsidRPr="00CC0593">
              <w:rPr>
                <w:rFonts w:ascii="Arial" w:eastAsia="Times New Roman" w:hAnsi="Arial" w:cs="Arial"/>
                <w:color w:val="000000"/>
                <w:sz w:val="20"/>
                <w:szCs w:val="20"/>
              </w:rPr>
              <w:t>T</w:t>
            </w:r>
            <w:r>
              <w:rPr>
                <w:rFonts w:ascii="Arial" w:eastAsia="Times New Roman" w:hAnsi="Arial" w:cs="Arial"/>
                <w:color w:val="000000"/>
                <w:sz w:val="20"/>
                <w:szCs w:val="20"/>
              </w:rPr>
              <w:t>emps</w:t>
            </w:r>
          </w:p>
        </w:tc>
        <w:tc>
          <w:tcPr>
            <w:tcW w:w="1260" w:type="dxa"/>
            <w:tcBorders>
              <w:top w:val="nil"/>
              <w:left w:val="nil"/>
              <w:bottom w:val="nil"/>
              <w:right w:val="nil"/>
            </w:tcBorders>
            <w:shd w:val="clear" w:color="auto" w:fill="auto"/>
            <w:noWrap/>
            <w:vAlign w:val="bottom"/>
            <w:hideMark/>
          </w:tcPr>
          <w:p w14:paraId="5298E7E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4F04FA02"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0CF7F2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0.7830</w:t>
            </w:r>
          </w:p>
        </w:tc>
      </w:tr>
      <w:tr w:rsidR="00767277" w:rsidRPr="007642CE" w14:paraId="73E786EF" w14:textId="77777777" w:rsidTr="008E05ED">
        <w:trPr>
          <w:trHeight w:val="255"/>
        </w:trPr>
        <w:tc>
          <w:tcPr>
            <w:tcW w:w="1620" w:type="dxa"/>
            <w:tcBorders>
              <w:top w:val="nil"/>
              <w:left w:val="nil"/>
              <w:bottom w:val="nil"/>
              <w:right w:val="nil"/>
            </w:tcBorders>
            <w:shd w:val="clear" w:color="auto" w:fill="auto"/>
            <w:noWrap/>
            <w:vAlign w:val="bottom"/>
            <w:hideMark/>
          </w:tcPr>
          <w:p w14:paraId="1197BDE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55DDF3B"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Niveau de marée</w:t>
            </w:r>
          </w:p>
        </w:tc>
        <w:tc>
          <w:tcPr>
            <w:tcW w:w="1260" w:type="dxa"/>
            <w:tcBorders>
              <w:top w:val="nil"/>
              <w:left w:val="nil"/>
              <w:bottom w:val="nil"/>
              <w:right w:val="nil"/>
            </w:tcBorders>
            <w:shd w:val="clear" w:color="auto" w:fill="auto"/>
            <w:noWrap/>
            <w:vAlign w:val="bottom"/>
            <w:hideMark/>
          </w:tcPr>
          <w:p w14:paraId="7D497B6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70FF54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1.3</w:t>
            </w:r>
          </w:p>
        </w:tc>
        <w:tc>
          <w:tcPr>
            <w:tcW w:w="989" w:type="dxa"/>
            <w:tcBorders>
              <w:top w:val="nil"/>
              <w:left w:val="nil"/>
              <w:bottom w:val="nil"/>
              <w:right w:val="nil"/>
            </w:tcBorders>
            <w:shd w:val="clear" w:color="auto" w:fill="auto"/>
            <w:noWrap/>
            <w:vAlign w:val="bottom"/>
            <w:hideMark/>
          </w:tcPr>
          <w:p w14:paraId="0A40D2E6"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0.2860</w:t>
            </w:r>
          </w:p>
        </w:tc>
      </w:tr>
      <w:tr w:rsidR="00767277" w:rsidRPr="007642CE" w14:paraId="28AC3250" w14:textId="77777777" w:rsidTr="008E05ED">
        <w:trPr>
          <w:trHeight w:val="255"/>
        </w:trPr>
        <w:tc>
          <w:tcPr>
            <w:tcW w:w="1620" w:type="dxa"/>
            <w:tcBorders>
              <w:top w:val="nil"/>
              <w:left w:val="nil"/>
              <w:bottom w:val="nil"/>
              <w:right w:val="nil"/>
            </w:tcBorders>
            <w:shd w:val="clear" w:color="auto" w:fill="auto"/>
            <w:noWrap/>
            <w:vAlign w:val="bottom"/>
            <w:hideMark/>
          </w:tcPr>
          <w:p w14:paraId="143086AC"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24AB341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Traitement des prédateurs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Temps</w:t>
            </w:r>
          </w:p>
        </w:tc>
        <w:tc>
          <w:tcPr>
            <w:tcW w:w="1260" w:type="dxa"/>
            <w:tcBorders>
              <w:top w:val="nil"/>
              <w:left w:val="nil"/>
              <w:bottom w:val="nil"/>
              <w:right w:val="nil"/>
            </w:tcBorders>
            <w:shd w:val="clear" w:color="auto" w:fill="auto"/>
            <w:noWrap/>
            <w:vAlign w:val="bottom"/>
            <w:hideMark/>
          </w:tcPr>
          <w:p w14:paraId="56FA851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w:t>
            </w:r>
          </w:p>
        </w:tc>
        <w:tc>
          <w:tcPr>
            <w:tcW w:w="991" w:type="dxa"/>
            <w:tcBorders>
              <w:top w:val="nil"/>
              <w:left w:val="nil"/>
              <w:bottom w:val="nil"/>
              <w:right w:val="nil"/>
            </w:tcBorders>
            <w:shd w:val="clear" w:color="auto" w:fill="auto"/>
            <w:noWrap/>
            <w:vAlign w:val="bottom"/>
            <w:hideMark/>
          </w:tcPr>
          <w:p w14:paraId="63D08D4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52C9F441"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0.8050</w:t>
            </w:r>
          </w:p>
        </w:tc>
      </w:tr>
      <w:tr w:rsidR="00767277" w:rsidRPr="007642CE" w14:paraId="31E63DD3" w14:textId="77777777" w:rsidTr="008E05ED">
        <w:trPr>
          <w:trHeight w:val="255"/>
        </w:trPr>
        <w:tc>
          <w:tcPr>
            <w:tcW w:w="1620" w:type="dxa"/>
            <w:tcBorders>
              <w:top w:val="nil"/>
              <w:left w:val="nil"/>
              <w:bottom w:val="nil"/>
              <w:right w:val="nil"/>
            </w:tcBorders>
            <w:shd w:val="clear" w:color="auto" w:fill="auto"/>
            <w:noWrap/>
            <w:vAlign w:val="bottom"/>
            <w:hideMark/>
          </w:tcPr>
          <w:p w14:paraId="7112F29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7EF1684A"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0E3ACC3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00B8C155"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0.1</w:t>
            </w:r>
          </w:p>
        </w:tc>
        <w:tc>
          <w:tcPr>
            <w:tcW w:w="989" w:type="dxa"/>
            <w:tcBorders>
              <w:top w:val="nil"/>
              <w:left w:val="nil"/>
              <w:bottom w:val="nil"/>
              <w:right w:val="nil"/>
            </w:tcBorders>
            <w:shd w:val="clear" w:color="auto" w:fill="auto"/>
            <w:noWrap/>
            <w:vAlign w:val="bottom"/>
            <w:hideMark/>
          </w:tcPr>
          <w:p w14:paraId="4ADD9692"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0.9220</w:t>
            </w:r>
          </w:p>
        </w:tc>
      </w:tr>
      <w:tr w:rsidR="00767277" w:rsidRPr="007642CE" w14:paraId="72E1ED18" w14:textId="77777777" w:rsidTr="008E05ED">
        <w:trPr>
          <w:trHeight w:val="255"/>
        </w:trPr>
        <w:tc>
          <w:tcPr>
            <w:tcW w:w="1620" w:type="dxa"/>
            <w:tcBorders>
              <w:top w:val="nil"/>
              <w:left w:val="nil"/>
              <w:bottom w:val="nil"/>
              <w:right w:val="nil"/>
            </w:tcBorders>
            <w:shd w:val="clear" w:color="auto" w:fill="auto"/>
            <w:noWrap/>
            <w:vAlign w:val="bottom"/>
            <w:hideMark/>
          </w:tcPr>
          <w:p w14:paraId="68DEA456"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40536B8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Niveau de marée</w:t>
            </w:r>
          </w:p>
        </w:tc>
        <w:tc>
          <w:tcPr>
            <w:tcW w:w="1260" w:type="dxa"/>
            <w:tcBorders>
              <w:top w:val="nil"/>
              <w:left w:val="nil"/>
              <w:bottom w:val="nil"/>
              <w:right w:val="nil"/>
            </w:tcBorders>
            <w:shd w:val="clear" w:color="auto" w:fill="auto"/>
            <w:noWrap/>
            <w:vAlign w:val="bottom"/>
            <w:hideMark/>
          </w:tcPr>
          <w:p w14:paraId="5B5116A6"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50DEBAC4"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0.2</w:t>
            </w:r>
          </w:p>
        </w:tc>
        <w:tc>
          <w:tcPr>
            <w:tcW w:w="989" w:type="dxa"/>
            <w:tcBorders>
              <w:top w:val="nil"/>
              <w:left w:val="nil"/>
              <w:bottom w:val="nil"/>
              <w:right w:val="nil"/>
            </w:tcBorders>
            <w:shd w:val="clear" w:color="auto" w:fill="auto"/>
            <w:noWrap/>
            <w:vAlign w:val="bottom"/>
            <w:hideMark/>
          </w:tcPr>
          <w:p w14:paraId="0BAFD097"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0.8160</w:t>
            </w:r>
          </w:p>
        </w:tc>
      </w:tr>
      <w:tr w:rsidR="00767277" w:rsidRPr="007642CE" w14:paraId="10AD0DFD" w14:textId="77777777" w:rsidTr="008E05ED">
        <w:trPr>
          <w:trHeight w:val="255"/>
        </w:trPr>
        <w:tc>
          <w:tcPr>
            <w:tcW w:w="1620" w:type="dxa"/>
            <w:tcBorders>
              <w:top w:val="nil"/>
              <w:left w:val="nil"/>
              <w:bottom w:val="nil"/>
              <w:right w:val="nil"/>
            </w:tcBorders>
            <w:shd w:val="clear" w:color="auto" w:fill="auto"/>
            <w:noWrap/>
            <w:vAlign w:val="bottom"/>
            <w:hideMark/>
          </w:tcPr>
          <w:p w14:paraId="6051B36B"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395CF9E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3EEBA0DB"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86C327"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nil"/>
              <w:right w:val="nil"/>
            </w:tcBorders>
            <w:shd w:val="clear" w:color="auto" w:fill="auto"/>
            <w:noWrap/>
            <w:vAlign w:val="bottom"/>
            <w:hideMark/>
          </w:tcPr>
          <w:p w14:paraId="7CF9A7F3"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0.9760</w:t>
            </w:r>
          </w:p>
        </w:tc>
      </w:tr>
      <w:tr w:rsidR="00767277" w:rsidRPr="007642CE" w14:paraId="4F6044B8" w14:textId="77777777" w:rsidTr="008E05ED">
        <w:trPr>
          <w:trHeight w:val="255"/>
        </w:trPr>
        <w:tc>
          <w:tcPr>
            <w:tcW w:w="1620" w:type="dxa"/>
            <w:tcBorders>
              <w:top w:val="nil"/>
              <w:left w:val="nil"/>
              <w:bottom w:val="nil"/>
              <w:right w:val="nil"/>
            </w:tcBorders>
            <w:shd w:val="clear" w:color="auto" w:fill="auto"/>
            <w:noWrap/>
            <w:vAlign w:val="bottom"/>
            <w:hideMark/>
          </w:tcPr>
          <w:p w14:paraId="59FE6E5D"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10DCBC41"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Température moyenne de l'air</w:t>
            </w:r>
          </w:p>
        </w:tc>
        <w:tc>
          <w:tcPr>
            <w:tcW w:w="1260" w:type="dxa"/>
            <w:tcBorders>
              <w:top w:val="nil"/>
              <w:left w:val="nil"/>
              <w:bottom w:val="nil"/>
              <w:right w:val="nil"/>
            </w:tcBorders>
            <w:shd w:val="clear" w:color="auto" w:fill="auto"/>
            <w:noWrap/>
            <w:vAlign w:val="bottom"/>
            <w:hideMark/>
          </w:tcPr>
          <w:p w14:paraId="7F2ED49D"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(2.0, 2.0)</w:t>
            </w:r>
          </w:p>
        </w:tc>
        <w:tc>
          <w:tcPr>
            <w:tcW w:w="991" w:type="dxa"/>
            <w:tcBorders>
              <w:top w:val="nil"/>
              <w:left w:val="nil"/>
              <w:bottom w:val="nil"/>
              <w:right w:val="nil"/>
            </w:tcBorders>
            <w:shd w:val="clear" w:color="auto" w:fill="auto"/>
            <w:noWrap/>
            <w:vAlign w:val="bottom"/>
            <w:hideMark/>
          </w:tcPr>
          <w:p w14:paraId="429F846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164.4</w:t>
            </w:r>
          </w:p>
        </w:tc>
        <w:tc>
          <w:tcPr>
            <w:tcW w:w="989" w:type="dxa"/>
            <w:tcBorders>
              <w:top w:val="nil"/>
              <w:left w:val="nil"/>
              <w:bottom w:val="nil"/>
              <w:right w:val="nil"/>
            </w:tcBorders>
            <w:shd w:val="clear" w:color="auto" w:fill="auto"/>
            <w:noWrap/>
            <w:vAlign w:val="bottom"/>
            <w:hideMark/>
          </w:tcPr>
          <w:p w14:paraId="7CA7E09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24D8A400" w14:textId="77777777" w:rsidTr="008E05ED">
        <w:trPr>
          <w:trHeight w:val="255"/>
        </w:trPr>
        <w:tc>
          <w:tcPr>
            <w:tcW w:w="1620" w:type="dxa"/>
            <w:tcBorders>
              <w:top w:val="nil"/>
              <w:left w:val="nil"/>
              <w:bottom w:val="nil"/>
              <w:right w:val="nil"/>
            </w:tcBorders>
            <w:shd w:val="clear" w:color="auto" w:fill="auto"/>
            <w:noWrap/>
            <w:vAlign w:val="bottom"/>
            <w:hideMark/>
          </w:tcPr>
          <w:p w14:paraId="3B39197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1893B7AA"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Date julienne</w:t>
            </w:r>
          </w:p>
        </w:tc>
        <w:tc>
          <w:tcPr>
            <w:tcW w:w="1260" w:type="dxa"/>
            <w:tcBorders>
              <w:top w:val="nil"/>
              <w:left w:val="nil"/>
              <w:bottom w:val="nil"/>
              <w:right w:val="nil"/>
            </w:tcBorders>
            <w:shd w:val="clear" w:color="auto" w:fill="auto"/>
            <w:noWrap/>
            <w:vAlign w:val="bottom"/>
            <w:hideMark/>
          </w:tcPr>
          <w:p w14:paraId="75F9B3C5"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(5.4, 1.0)</w:t>
            </w:r>
          </w:p>
        </w:tc>
        <w:tc>
          <w:tcPr>
            <w:tcW w:w="991" w:type="dxa"/>
            <w:tcBorders>
              <w:top w:val="nil"/>
              <w:left w:val="nil"/>
              <w:bottom w:val="nil"/>
              <w:right w:val="nil"/>
            </w:tcBorders>
            <w:shd w:val="clear" w:color="auto" w:fill="auto"/>
            <w:noWrap/>
            <w:vAlign w:val="bottom"/>
            <w:hideMark/>
          </w:tcPr>
          <w:p w14:paraId="0772838E"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w:t>
            </w:r>
          </w:p>
        </w:tc>
        <w:tc>
          <w:tcPr>
            <w:tcW w:w="989" w:type="dxa"/>
            <w:tcBorders>
              <w:top w:val="nil"/>
              <w:left w:val="nil"/>
              <w:bottom w:val="nil"/>
              <w:right w:val="nil"/>
            </w:tcBorders>
            <w:shd w:val="clear" w:color="auto" w:fill="auto"/>
            <w:noWrap/>
            <w:vAlign w:val="bottom"/>
            <w:hideMark/>
          </w:tcPr>
          <w:p w14:paraId="4F2DA325"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0.0137</w:t>
            </w:r>
          </w:p>
        </w:tc>
      </w:tr>
      <w:tr w:rsidR="00767277" w:rsidRPr="007642CE" w14:paraId="5AB61B42" w14:textId="77777777" w:rsidTr="008E05ED">
        <w:trPr>
          <w:trHeight w:val="255"/>
        </w:trPr>
        <w:tc>
          <w:tcPr>
            <w:tcW w:w="1620" w:type="dxa"/>
            <w:tcBorders>
              <w:top w:val="nil"/>
              <w:left w:val="nil"/>
              <w:bottom w:val="nil"/>
              <w:right w:val="nil"/>
            </w:tcBorders>
            <w:shd w:val="clear" w:color="auto" w:fill="auto"/>
            <w:noWrap/>
            <w:vAlign w:val="bottom"/>
            <w:hideMark/>
          </w:tcPr>
          <w:p w14:paraId="26185A82"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F550426"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14:paraId="4B8CCDE4"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73C3847C"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2EBE6F0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379284BA" w14:textId="77777777" w:rsidTr="008E05ED">
        <w:trPr>
          <w:trHeight w:val="255"/>
        </w:trPr>
        <w:tc>
          <w:tcPr>
            <w:tcW w:w="1620" w:type="dxa"/>
            <w:tcBorders>
              <w:top w:val="nil"/>
              <w:left w:val="nil"/>
              <w:bottom w:val="nil"/>
              <w:right w:val="nil"/>
            </w:tcBorders>
            <w:shd w:val="clear" w:color="auto" w:fill="auto"/>
            <w:noWrap/>
            <w:vAlign w:val="bottom"/>
            <w:hideMark/>
          </w:tcPr>
          <w:p w14:paraId="1740AA44" w14:textId="77777777" w:rsidR="00767277" w:rsidRPr="007642CE" w:rsidRDefault="00767277" w:rsidP="008E05ED">
            <w:pPr>
              <w:spacing w:after="0" w:line="240" w:lineRule="auto"/>
              <w:rPr>
                <w:rFonts w:ascii="Arial" w:eastAsia="Times New Roman" w:hAnsi="Arial" w:cs="Arial"/>
                <w:i/>
                <w:iCs/>
                <w:color w:val="000000"/>
                <w:sz w:val="20"/>
                <w:szCs w:val="20"/>
                <w:u w:val="single"/>
              </w:rPr>
            </w:pPr>
            <w:r w:rsidRPr="00ED6313">
              <w:rPr>
                <w:rFonts w:ascii="Arial" w:eastAsia="Times New Roman" w:hAnsi="Arial" w:cs="Arial"/>
                <w:i/>
                <w:iCs/>
                <w:color w:val="000000"/>
                <w:sz w:val="20"/>
                <w:szCs w:val="20"/>
                <w:u w:val="single"/>
              </w:rPr>
              <w:t>Mortalité</w:t>
            </w:r>
          </w:p>
        </w:tc>
        <w:tc>
          <w:tcPr>
            <w:tcW w:w="4500" w:type="dxa"/>
            <w:tcBorders>
              <w:top w:val="nil"/>
              <w:left w:val="nil"/>
              <w:bottom w:val="nil"/>
              <w:right w:val="nil"/>
            </w:tcBorders>
            <w:shd w:val="clear" w:color="auto" w:fill="auto"/>
            <w:noWrap/>
            <w:vAlign w:val="bottom"/>
            <w:hideMark/>
          </w:tcPr>
          <w:p w14:paraId="26D0ACC6" w14:textId="77777777" w:rsidR="00767277" w:rsidRPr="007642CE" w:rsidRDefault="00767277" w:rsidP="008E05ED">
            <w:pPr>
              <w:spacing w:after="0" w:line="240" w:lineRule="auto"/>
              <w:rPr>
                <w:rFonts w:ascii="Arial" w:eastAsia="Times New Roman" w:hAnsi="Arial" w:cs="Arial"/>
                <w:i/>
                <w:iCs/>
                <w:color w:val="000000"/>
                <w:sz w:val="20"/>
                <w:szCs w:val="20"/>
                <w:u w:val="single"/>
              </w:rPr>
            </w:pPr>
          </w:p>
        </w:tc>
        <w:tc>
          <w:tcPr>
            <w:tcW w:w="1260" w:type="dxa"/>
            <w:tcBorders>
              <w:top w:val="nil"/>
              <w:left w:val="nil"/>
              <w:bottom w:val="nil"/>
              <w:right w:val="nil"/>
            </w:tcBorders>
            <w:shd w:val="clear" w:color="auto" w:fill="auto"/>
            <w:noWrap/>
            <w:vAlign w:val="bottom"/>
            <w:hideMark/>
          </w:tcPr>
          <w:p w14:paraId="2E80F901"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91" w:type="dxa"/>
            <w:tcBorders>
              <w:top w:val="nil"/>
              <w:left w:val="nil"/>
              <w:bottom w:val="nil"/>
              <w:right w:val="nil"/>
            </w:tcBorders>
            <w:shd w:val="clear" w:color="auto" w:fill="auto"/>
            <w:noWrap/>
            <w:vAlign w:val="bottom"/>
            <w:hideMark/>
          </w:tcPr>
          <w:p w14:paraId="24DD635F" w14:textId="77777777" w:rsidR="00767277" w:rsidRPr="007642CE" w:rsidRDefault="00767277" w:rsidP="008E05ED">
            <w:pPr>
              <w:spacing w:after="0" w:line="240" w:lineRule="auto"/>
              <w:rPr>
                <w:rFonts w:ascii="Times New Roman" w:eastAsia="Times New Roman" w:hAnsi="Times New Roman" w:cs="Times New Roman"/>
                <w:sz w:val="20"/>
                <w:szCs w:val="20"/>
              </w:rPr>
            </w:pPr>
          </w:p>
        </w:tc>
        <w:tc>
          <w:tcPr>
            <w:tcW w:w="989" w:type="dxa"/>
            <w:tcBorders>
              <w:top w:val="nil"/>
              <w:left w:val="nil"/>
              <w:bottom w:val="nil"/>
              <w:right w:val="nil"/>
            </w:tcBorders>
            <w:shd w:val="clear" w:color="auto" w:fill="auto"/>
            <w:noWrap/>
            <w:vAlign w:val="bottom"/>
            <w:hideMark/>
          </w:tcPr>
          <w:p w14:paraId="5C39FC57" w14:textId="77777777" w:rsidR="00767277" w:rsidRPr="007642CE" w:rsidRDefault="00767277" w:rsidP="008E05ED">
            <w:pPr>
              <w:spacing w:after="0" w:line="240" w:lineRule="auto"/>
              <w:rPr>
                <w:rFonts w:ascii="Times New Roman" w:eastAsia="Times New Roman" w:hAnsi="Times New Roman" w:cs="Times New Roman"/>
                <w:sz w:val="20"/>
                <w:szCs w:val="20"/>
              </w:rPr>
            </w:pPr>
          </w:p>
        </w:tc>
      </w:tr>
      <w:tr w:rsidR="00767277" w:rsidRPr="007642CE" w14:paraId="5CEBB63E" w14:textId="77777777" w:rsidTr="008E05ED">
        <w:trPr>
          <w:trHeight w:val="255"/>
        </w:trPr>
        <w:tc>
          <w:tcPr>
            <w:tcW w:w="1620" w:type="dxa"/>
            <w:tcBorders>
              <w:top w:val="nil"/>
              <w:left w:val="nil"/>
              <w:bottom w:val="nil"/>
              <w:right w:val="nil"/>
            </w:tcBorders>
            <w:shd w:val="clear" w:color="auto" w:fill="auto"/>
            <w:noWrap/>
            <w:vAlign w:val="bottom"/>
            <w:hideMark/>
          </w:tcPr>
          <w:p w14:paraId="0AFA955C"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Paramétrique</w:t>
            </w:r>
          </w:p>
        </w:tc>
        <w:tc>
          <w:tcPr>
            <w:tcW w:w="4500" w:type="dxa"/>
            <w:tcBorders>
              <w:top w:val="nil"/>
              <w:left w:val="nil"/>
              <w:bottom w:val="nil"/>
              <w:right w:val="nil"/>
            </w:tcBorders>
            <w:shd w:val="clear" w:color="auto" w:fill="auto"/>
            <w:noWrap/>
            <w:vAlign w:val="center"/>
            <w:hideMark/>
          </w:tcPr>
          <w:p w14:paraId="4A40B054"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Traitement des prédateurs</w:t>
            </w:r>
          </w:p>
        </w:tc>
        <w:tc>
          <w:tcPr>
            <w:tcW w:w="1260" w:type="dxa"/>
            <w:tcBorders>
              <w:top w:val="nil"/>
              <w:left w:val="nil"/>
              <w:bottom w:val="nil"/>
              <w:right w:val="nil"/>
            </w:tcBorders>
            <w:shd w:val="clear" w:color="auto" w:fill="auto"/>
            <w:noWrap/>
            <w:vAlign w:val="bottom"/>
            <w:hideMark/>
          </w:tcPr>
          <w:p w14:paraId="2EB9726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1B671591"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12.5</w:t>
            </w:r>
          </w:p>
        </w:tc>
        <w:tc>
          <w:tcPr>
            <w:tcW w:w="989" w:type="dxa"/>
            <w:tcBorders>
              <w:top w:val="nil"/>
              <w:left w:val="nil"/>
              <w:bottom w:val="nil"/>
              <w:right w:val="nil"/>
            </w:tcBorders>
            <w:shd w:val="clear" w:color="auto" w:fill="auto"/>
            <w:noWrap/>
            <w:vAlign w:val="bottom"/>
            <w:hideMark/>
          </w:tcPr>
          <w:p w14:paraId="5CB312F9"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0.0005</w:t>
            </w:r>
          </w:p>
        </w:tc>
      </w:tr>
      <w:tr w:rsidR="00767277" w:rsidRPr="007642CE" w14:paraId="005F5FFC" w14:textId="77777777" w:rsidTr="008E05ED">
        <w:trPr>
          <w:trHeight w:val="255"/>
        </w:trPr>
        <w:tc>
          <w:tcPr>
            <w:tcW w:w="1620" w:type="dxa"/>
            <w:tcBorders>
              <w:top w:val="nil"/>
              <w:left w:val="nil"/>
              <w:bottom w:val="nil"/>
              <w:right w:val="nil"/>
            </w:tcBorders>
            <w:shd w:val="clear" w:color="auto" w:fill="auto"/>
            <w:noWrap/>
            <w:vAlign w:val="bottom"/>
            <w:hideMark/>
          </w:tcPr>
          <w:p w14:paraId="59BB55EB"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2DBF9B5"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Temps</w:t>
            </w:r>
          </w:p>
        </w:tc>
        <w:tc>
          <w:tcPr>
            <w:tcW w:w="1260" w:type="dxa"/>
            <w:tcBorders>
              <w:top w:val="nil"/>
              <w:left w:val="nil"/>
              <w:bottom w:val="nil"/>
              <w:right w:val="nil"/>
            </w:tcBorders>
            <w:shd w:val="clear" w:color="auto" w:fill="auto"/>
            <w:noWrap/>
            <w:vAlign w:val="bottom"/>
            <w:hideMark/>
          </w:tcPr>
          <w:p w14:paraId="4C07465B"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4E22F457"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8.8</w:t>
            </w:r>
          </w:p>
        </w:tc>
        <w:tc>
          <w:tcPr>
            <w:tcW w:w="989" w:type="dxa"/>
            <w:tcBorders>
              <w:top w:val="nil"/>
              <w:left w:val="nil"/>
              <w:bottom w:val="nil"/>
              <w:right w:val="nil"/>
            </w:tcBorders>
            <w:shd w:val="clear" w:color="auto" w:fill="auto"/>
            <w:noWrap/>
            <w:vAlign w:val="bottom"/>
            <w:hideMark/>
          </w:tcPr>
          <w:p w14:paraId="2E0491F0"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0.0032</w:t>
            </w:r>
          </w:p>
        </w:tc>
      </w:tr>
      <w:tr w:rsidR="00767277" w:rsidRPr="007642CE" w14:paraId="06EFEFAB" w14:textId="77777777" w:rsidTr="008E05ED">
        <w:trPr>
          <w:trHeight w:val="255"/>
        </w:trPr>
        <w:tc>
          <w:tcPr>
            <w:tcW w:w="1620" w:type="dxa"/>
            <w:tcBorders>
              <w:top w:val="nil"/>
              <w:left w:val="nil"/>
              <w:bottom w:val="nil"/>
              <w:right w:val="nil"/>
            </w:tcBorders>
            <w:shd w:val="clear" w:color="auto" w:fill="auto"/>
            <w:noWrap/>
            <w:vAlign w:val="bottom"/>
            <w:hideMark/>
          </w:tcPr>
          <w:p w14:paraId="65F1F813"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0EC6CD38"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Niveau de marée</w:t>
            </w:r>
          </w:p>
        </w:tc>
        <w:tc>
          <w:tcPr>
            <w:tcW w:w="1260" w:type="dxa"/>
            <w:tcBorders>
              <w:top w:val="nil"/>
              <w:left w:val="nil"/>
              <w:bottom w:val="nil"/>
              <w:right w:val="nil"/>
            </w:tcBorders>
            <w:shd w:val="clear" w:color="auto" w:fill="auto"/>
            <w:noWrap/>
            <w:vAlign w:val="bottom"/>
            <w:hideMark/>
          </w:tcPr>
          <w:p w14:paraId="7BBB96CF"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958F9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1.4</w:t>
            </w:r>
          </w:p>
        </w:tc>
        <w:tc>
          <w:tcPr>
            <w:tcW w:w="989" w:type="dxa"/>
            <w:tcBorders>
              <w:top w:val="nil"/>
              <w:left w:val="nil"/>
              <w:bottom w:val="nil"/>
              <w:right w:val="nil"/>
            </w:tcBorders>
            <w:shd w:val="clear" w:color="auto" w:fill="auto"/>
            <w:noWrap/>
            <w:vAlign w:val="bottom"/>
            <w:hideMark/>
          </w:tcPr>
          <w:p w14:paraId="12B3632A"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0.2610</w:t>
            </w:r>
          </w:p>
        </w:tc>
      </w:tr>
      <w:tr w:rsidR="00767277" w:rsidRPr="007642CE" w14:paraId="5A05FB2B" w14:textId="77777777" w:rsidTr="008E05ED">
        <w:trPr>
          <w:trHeight w:val="255"/>
        </w:trPr>
        <w:tc>
          <w:tcPr>
            <w:tcW w:w="1620" w:type="dxa"/>
            <w:tcBorders>
              <w:top w:val="nil"/>
              <w:left w:val="nil"/>
              <w:bottom w:val="nil"/>
              <w:right w:val="nil"/>
            </w:tcBorders>
            <w:shd w:val="clear" w:color="auto" w:fill="auto"/>
            <w:noWrap/>
            <w:vAlign w:val="bottom"/>
            <w:hideMark/>
          </w:tcPr>
          <w:p w14:paraId="3DCA2972"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0FA4C858" w14:textId="77777777" w:rsidR="00767277" w:rsidRPr="00ED6313"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Traitement des prédateurs × Temps</w:t>
            </w:r>
          </w:p>
        </w:tc>
        <w:tc>
          <w:tcPr>
            <w:tcW w:w="1260" w:type="dxa"/>
            <w:tcBorders>
              <w:top w:val="nil"/>
              <w:left w:val="nil"/>
              <w:bottom w:val="nil"/>
              <w:right w:val="nil"/>
            </w:tcBorders>
            <w:shd w:val="clear" w:color="auto" w:fill="auto"/>
            <w:noWrap/>
            <w:vAlign w:val="bottom"/>
            <w:hideMark/>
          </w:tcPr>
          <w:p w14:paraId="3FA687D9"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w:t>
            </w:r>
          </w:p>
        </w:tc>
        <w:tc>
          <w:tcPr>
            <w:tcW w:w="991" w:type="dxa"/>
            <w:tcBorders>
              <w:top w:val="nil"/>
              <w:left w:val="nil"/>
              <w:bottom w:val="nil"/>
              <w:right w:val="nil"/>
            </w:tcBorders>
            <w:shd w:val="clear" w:color="auto" w:fill="auto"/>
            <w:noWrap/>
            <w:vAlign w:val="bottom"/>
            <w:hideMark/>
          </w:tcPr>
          <w:p w14:paraId="72B66C4A"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5.1</w:t>
            </w:r>
          </w:p>
        </w:tc>
        <w:tc>
          <w:tcPr>
            <w:tcW w:w="989" w:type="dxa"/>
            <w:tcBorders>
              <w:top w:val="nil"/>
              <w:left w:val="nil"/>
              <w:bottom w:val="nil"/>
              <w:right w:val="nil"/>
            </w:tcBorders>
            <w:shd w:val="clear" w:color="auto" w:fill="auto"/>
            <w:noWrap/>
            <w:vAlign w:val="bottom"/>
            <w:hideMark/>
          </w:tcPr>
          <w:p w14:paraId="5B6558A1"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0.0252</w:t>
            </w:r>
          </w:p>
        </w:tc>
      </w:tr>
      <w:tr w:rsidR="00767277" w:rsidRPr="007642CE" w14:paraId="5C83648B" w14:textId="77777777" w:rsidTr="008E05ED">
        <w:trPr>
          <w:trHeight w:val="255"/>
        </w:trPr>
        <w:tc>
          <w:tcPr>
            <w:tcW w:w="1620" w:type="dxa"/>
            <w:tcBorders>
              <w:top w:val="nil"/>
              <w:left w:val="nil"/>
              <w:bottom w:val="nil"/>
              <w:right w:val="nil"/>
            </w:tcBorders>
            <w:shd w:val="clear" w:color="auto" w:fill="auto"/>
            <w:noWrap/>
            <w:vAlign w:val="bottom"/>
            <w:hideMark/>
          </w:tcPr>
          <w:p w14:paraId="328182E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p>
        </w:tc>
        <w:tc>
          <w:tcPr>
            <w:tcW w:w="4500" w:type="dxa"/>
            <w:tcBorders>
              <w:top w:val="nil"/>
              <w:left w:val="nil"/>
              <w:bottom w:val="nil"/>
              <w:right w:val="nil"/>
            </w:tcBorders>
            <w:shd w:val="clear" w:color="auto" w:fill="auto"/>
            <w:noWrap/>
            <w:vAlign w:val="bottom"/>
            <w:hideMark/>
          </w:tcPr>
          <w:p w14:paraId="2D88A3ED"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Niveau de marée</w:t>
            </w:r>
          </w:p>
        </w:tc>
        <w:tc>
          <w:tcPr>
            <w:tcW w:w="1260" w:type="dxa"/>
            <w:tcBorders>
              <w:top w:val="nil"/>
              <w:left w:val="nil"/>
              <w:bottom w:val="nil"/>
              <w:right w:val="nil"/>
            </w:tcBorders>
            <w:shd w:val="clear" w:color="auto" w:fill="auto"/>
            <w:noWrap/>
            <w:vAlign w:val="bottom"/>
            <w:hideMark/>
          </w:tcPr>
          <w:p w14:paraId="6E058F2A"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665236D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1.8</w:t>
            </w:r>
          </w:p>
        </w:tc>
        <w:tc>
          <w:tcPr>
            <w:tcW w:w="989" w:type="dxa"/>
            <w:tcBorders>
              <w:top w:val="nil"/>
              <w:left w:val="nil"/>
              <w:bottom w:val="nil"/>
              <w:right w:val="nil"/>
            </w:tcBorders>
            <w:shd w:val="clear" w:color="auto" w:fill="auto"/>
            <w:noWrap/>
            <w:vAlign w:val="bottom"/>
            <w:hideMark/>
          </w:tcPr>
          <w:p w14:paraId="7B0DD3CD"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0.1668</w:t>
            </w:r>
          </w:p>
        </w:tc>
      </w:tr>
      <w:tr w:rsidR="00767277" w:rsidRPr="007642CE" w14:paraId="4389BA2E" w14:textId="77777777" w:rsidTr="008E05ED">
        <w:trPr>
          <w:trHeight w:val="255"/>
        </w:trPr>
        <w:tc>
          <w:tcPr>
            <w:tcW w:w="1620" w:type="dxa"/>
            <w:tcBorders>
              <w:top w:val="nil"/>
              <w:left w:val="nil"/>
              <w:bottom w:val="nil"/>
              <w:right w:val="nil"/>
            </w:tcBorders>
            <w:shd w:val="clear" w:color="auto" w:fill="auto"/>
            <w:noWrap/>
            <w:vAlign w:val="bottom"/>
            <w:hideMark/>
          </w:tcPr>
          <w:p w14:paraId="37B5191D"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center"/>
            <w:hideMark/>
          </w:tcPr>
          <w:p w14:paraId="3991479A" w14:textId="77777777" w:rsidR="00767277" w:rsidRPr="007642CE" w:rsidRDefault="00767277" w:rsidP="008E05ED">
            <w:pPr>
              <w:spacing w:after="0" w:line="240" w:lineRule="auto"/>
              <w:rPr>
                <w:rFonts w:ascii="Arial" w:eastAsia="Times New Roman" w:hAnsi="Arial" w:cs="Arial"/>
                <w:color w:val="000000"/>
                <w:sz w:val="20"/>
                <w:szCs w:val="20"/>
              </w:rPr>
            </w:pPr>
            <w:r w:rsidRPr="0074066A">
              <w:rPr>
                <w:rFonts w:ascii="Arial" w:eastAsia="Times New Roman" w:hAnsi="Arial" w:cs="Arial"/>
                <w:color w:val="000000"/>
                <w:sz w:val="20"/>
                <w:szCs w:val="20"/>
              </w:rPr>
              <w:t>Temps</w:t>
            </w:r>
            <w:r w:rsidRPr="00CC0593">
              <w:rPr>
                <w:rFonts w:ascii="Arial" w:eastAsia="Times New Roman" w:hAnsi="Arial" w:cs="Arial"/>
                <w:color w:val="000000"/>
                <w:sz w:val="20"/>
                <w:szCs w:val="20"/>
              </w:rPr>
              <w:t xml:space="preserve"> × </w:t>
            </w:r>
            <w:r w:rsidRPr="0074066A">
              <w:rPr>
                <w:rFonts w:ascii="Arial" w:eastAsia="Times New Roman" w:hAnsi="Arial" w:cs="Arial"/>
                <w:color w:val="000000"/>
                <w:sz w:val="20"/>
                <w:szCs w:val="20"/>
              </w:rPr>
              <w:t>Niveau de marée</w:t>
            </w:r>
          </w:p>
        </w:tc>
        <w:tc>
          <w:tcPr>
            <w:tcW w:w="1260" w:type="dxa"/>
            <w:tcBorders>
              <w:top w:val="nil"/>
              <w:left w:val="nil"/>
              <w:bottom w:val="nil"/>
              <w:right w:val="nil"/>
            </w:tcBorders>
            <w:shd w:val="clear" w:color="auto" w:fill="auto"/>
            <w:noWrap/>
            <w:vAlign w:val="bottom"/>
            <w:hideMark/>
          </w:tcPr>
          <w:p w14:paraId="15749F29"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360AB4E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1.1</w:t>
            </w:r>
          </w:p>
        </w:tc>
        <w:tc>
          <w:tcPr>
            <w:tcW w:w="989" w:type="dxa"/>
            <w:tcBorders>
              <w:top w:val="nil"/>
              <w:left w:val="nil"/>
              <w:bottom w:val="nil"/>
              <w:right w:val="nil"/>
            </w:tcBorders>
            <w:shd w:val="clear" w:color="auto" w:fill="auto"/>
            <w:noWrap/>
            <w:vAlign w:val="bottom"/>
            <w:hideMark/>
          </w:tcPr>
          <w:p w14:paraId="53CB9115"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0.3305</w:t>
            </w:r>
          </w:p>
        </w:tc>
      </w:tr>
      <w:tr w:rsidR="00767277" w:rsidRPr="007642CE" w14:paraId="5693BC4E" w14:textId="77777777" w:rsidTr="008E05ED">
        <w:trPr>
          <w:trHeight w:val="255"/>
        </w:trPr>
        <w:tc>
          <w:tcPr>
            <w:tcW w:w="1620" w:type="dxa"/>
            <w:tcBorders>
              <w:top w:val="nil"/>
              <w:left w:val="nil"/>
              <w:bottom w:val="nil"/>
              <w:right w:val="nil"/>
            </w:tcBorders>
            <w:shd w:val="clear" w:color="auto" w:fill="auto"/>
            <w:noWrap/>
            <w:vAlign w:val="bottom"/>
            <w:hideMark/>
          </w:tcPr>
          <w:p w14:paraId="15B8519A" w14:textId="77777777" w:rsidR="00767277" w:rsidRPr="007642CE" w:rsidRDefault="00767277" w:rsidP="008E05ED">
            <w:pPr>
              <w:spacing w:after="0" w:line="240" w:lineRule="auto"/>
              <w:jc w:val="right"/>
              <w:rPr>
                <w:rFonts w:ascii="Arial" w:eastAsia="Times New Roman" w:hAnsi="Arial" w:cs="Arial"/>
                <w:color w:val="000000"/>
                <w:sz w:val="20"/>
                <w:szCs w:val="20"/>
              </w:rPr>
            </w:pPr>
          </w:p>
        </w:tc>
        <w:tc>
          <w:tcPr>
            <w:tcW w:w="4500" w:type="dxa"/>
            <w:tcBorders>
              <w:top w:val="nil"/>
              <w:left w:val="nil"/>
              <w:bottom w:val="nil"/>
              <w:right w:val="nil"/>
            </w:tcBorders>
            <w:shd w:val="clear" w:color="auto" w:fill="auto"/>
            <w:noWrap/>
            <w:vAlign w:val="bottom"/>
            <w:hideMark/>
          </w:tcPr>
          <w:p w14:paraId="5B1F4115" w14:textId="77777777" w:rsidR="00767277" w:rsidRPr="00ED6313" w:rsidRDefault="00767277" w:rsidP="008E05ED">
            <w:pPr>
              <w:spacing w:after="0" w:line="240" w:lineRule="auto"/>
              <w:rPr>
                <w:rFonts w:ascii="Arial" w:eastAsia="Times New Roman" w:hAnsi="Arial" w:cs="Arial"/>
                <w:color w:val="000000"/>
                <w:sz w:val="20"/>
                <w:szCs w:val="20"/>
                <w:lang w:val="fr-FR"/>
              </w:rPr>
            </w:pPr>
            <w:r w:rsidRPr="0074066A">
              <w:rPr>
                <w:rFonts w:ascii="Arial" w:eastAsia="Times New Roman" w:hAnsi="Arial" w:cs="Arial"/>
                <w:color w:val="000000"/>
                <w:sz w:val="20"/>
                <w:szCs w:val="20"/>
                <w:lang w:val="fr-FR"/>
              </w:rPr>
              <w:t>Traitement des prédateurs × Temps × Niveau de marée</w:t>
            </w:r>
          </w:p>
        </w:tc>
        <w:tc>
          <w:tcPr>
            <w:tcW w:w="1260" w:type="dxa"/>
            <w:tcBorders>
              <w:top w:val="nil"/>
              <w:left w:val="nil"/>
              <w:bottom w:val="nil"/>
              <w:right w:val="nil"/>
            </w:tcBorders>
            <w:shd w:val="clear" w:color="auto" w:fill="auto"/>
            <w:noWrap/>
            <w:vAlign w:val="bottom"/>
            <w:hideMark/>
          </w:tcPr>
          <w:p w14:paraId="5910AF0D"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2</w:t>
            </w:r>
          </w:p>
        </w:tc>
        <w:tc>
          <w:tcPr>
            <w:tcW w:w="991" w:type="dxa"/>
            <w:tcBorders>
              <w:top w:val="nil"/>
              <w:left w:val="nil"/>
              <w:bottom w:val="nil"/>
              <w:right w:val="nil"/>
            </w:tcBorders>
            <w:shd w:val="clear" w:color="auto" w:fill="auto"/>
            <w:noWrap/>
            <w:vAlign w:val="bottom"/>
            <w:hideMark/>
          </w:tcPr>
          <w:p w14:paraId="70185931"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1.2</w:t>
            </w:r>
          </w:p>
        </w:tc>
        <w:tc>
          <w:tcPr>
            <w:tcW w:w="989" w:type="dxa"/>
            <w:tcBorders>
              <w:top w:val="nil"/>
              <w:left w:val="nil"/>
              <w:bottom w:val="nil"/>
              <w:right w:val="nil"/>
            </w:tcBorders>
            <w:shd w:val="clear" w:color="auto" w:fill="auto"/>
            <w:noWrap/>
            <w:vAlign w:val="bottom"/>
            <w:hideMark/>
          </w:tcPr>
          <w:p w14:paraId="712293F9"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0.3123</w:t>
            </w:r>
          </w:p>
        </w:tc>
      </w:tr>
      <w:tr w:rsidR="00767277" w:rsidRPr="007642CE" w14:paraId="53B8D40C" w14:textId="77777777" w:rsidTr="008E05ED">
        <w:trPr>
          <w:trHeight w:val="255"/>
        </w:trPr>
        <w:tc>
          <w:tcPr>
            <w:tcW w:w="1620" w:type="dxa"/>
            <w:tcBorders>
              <w:top w:val="nil"/>
              <w:left w:val="nil"/>
              <w:bottom w:val="nil"/>
              <w:right w:val="nil"/>
            </w:tcBorders>
            <w:shd w:val="clear" w:color="auto" w:fill="auto"/>
            <w:noWrap/>
            <w:vAlign w:val="bottom"/>
            <w:hideMark/>
          </w:tcPr>
          <w:p w14:paraId="7CABD81F" w14:textId="77777777" w:rsidR="00767277" w:rsidRPr="007642CE"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Lisse</w:t>
            </w:r>
          </w:p>
        </w:tc>
        <w:tc>
          <w:tcPr>
            <w:tcW w:w="4500" w:type="dxa"/>
            <w:tcBorders>
              <w:top w:val="nil"/>
              <w:left w:val="nil"/>
              <w:bottom w:val="nil"/>
              <w:right w:val="nil"/>
            </w:tcBorders>
            <w:shd w:val="clear" w:color="auto" w:fill="auto"/>
            <w:noWrap/>
            <w:vAlign w:val="bottom"/>
            <w:hideMark/>
          </w:tcPr>
          <w:p w14:paraId="678F0AA8" w14:textId="77777777" w:rsidR="00767277" w:rsidRPr="007642CE" w:rsidRDefault="00767277" w:rsidP="008E05ED">
            <w:pPr>
              <w:spacing w:after="0" w:line="240" w:lineRule="auto"/>
              <w:rPr>
                <w:rFonts w:ascii="Arial" w:eastAsia="Times New Roman" w:hAnsi="Arial" w:cs="Arial"/>
                <w:b/>
                <w:bCs/>
                <w:color w:val="000000"/>
                <w:sz w:val="20"/>
                <w:szCs w:val="20"/>
              </w:rPr>
            </w:pPr>
            <w:r w:rsidRPr="00ED6313">
              <w:rPr>
                <w:rFonts w:ascii="Arial" w:eastAsia="Times New Roman" w:hAnsi="Arial" w:cs="Arial"/>
                <w:b/>
                <w:bCs/>
                <w:color w:val="000000"/>
                <w:sz w:val="20"/>
                <w:szCs w:val="20"/>
              </w:rPr>
              <w:t>Température moyenne de l'air</w:t>
            </w:r>
          </w:p>
        </w:tc>
        <w:tc>
          <w:tcPr>
            <w:tcW w:w="1260" w:type="dxa"/>
            <w:tcBorders>
              <w:top w:val="nil"/>
              <w:left w:val="nil"/>
              <w:bottom w:val="nil"/>
              <w:right w:val="nil"/>
            </w:tcBorders>
            <w:shd w:val="clear" w:color="auto" w:fill="auto"/>
            <w:noWrap/>
            <w:vAlign w:val="bottom"/>
            <w:hideMark/>
          </w:tcPr>
          <w:p w14:paraId="7598B05C"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(1.0, 1.0)</w:t>
            </w:r>
          </w:p>
        </w:tc>
        <w:tc>
          <w:tcPr>
            <w:tcW w:w="991" w:type="dxa"/>
            <w:tcBorders>
              <w:top w:val="nil"/>
              <w:left w:val="nil"/>
              <w:bottom w:val="nil"/>
              <w:right w:val="nil"/>
            </w:tcBorders>
            <w:shd w:val="clear" w:color="auto" w:fill="auto"/>
            <w:noWrap/>
            <w:vAlign w:val="bottom"/>
            <w:hideMark/>
          </w:tcPr>
          <w:p w14:paraId="7DB2B7BF" w14:textId="77777777" w:rsidR="00767277" w:rsidRPr="007642CE" w:rsidRDefault="00767277" w:rsidP="008E05ED">
            <w:pPr>
              <w:spacing w:after="0" w:line="240" w:lineRule="auto"/>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202.5</w:t>
            </w:r>
          </w:p>
        </w:tc>
        <w:tc>
          <w:tcPr>
            <w:tcW w:w="989" w:type="dxa"/>
            <w:tcBorders>
              <w:top w:val="nil"/>
              <w:left w:val="nil"/>
              <w:bottom w:val="nil"/>
              <w:right w:val="nil"/>
            </w:tcBorders>
            <w:shd w:val="clear" w:color="auto" w:fill="auto"/>
            <w:noWrap/>
            <w:vAlign w:val="bottom"/>
            <w:hideMark/>
          </w:tcPr>
          <w:p w14:paraId="4C40242E" w14:textId="77777777" w:rsidR="00767277" w:rsidRPr="007642CE" w:rsidRDefault="00767277" w:rsidP="008E05ED">
            <w:pPr>
              <w:spacing w:after="0" w:line="240" w:lineRule="auto"/>
              <w:jc w:val="right"/>
              <w:rPr>
                <w:rFonts w:ascii="Arial" w:eastAsia="Times New Roman" w:hAnsi="Arial" w:cs="Arial"/>
                <w:b/>
                <w:bCs/>
                <w:color w:val="000000"/>
                <w:sz w:val="20"/>
                <w:szCs w:val="20"/>
              </w:rPr>
            </w:pPr>
            <w:r w:rsidRPr="007642CE">
              <w:rPr>
                <w:rFonts w:ascii="Arial" w:eastAsia="Times New Roman" w:hAnsi="Arial" w:cs="Arial"/>
                <w:b/>
                <w:bCs/>
                <w:color w:val="000000"/>
                <w:sz w:val="20"/>
                <w:szCs w:val="20"/>
              </w:rPr>
              <w:t>&lt;0.0001</w:t>
            </w:r>
          </w:p>
        </w:tc>
      </w:tr>
      <w:tr w:rsidR="00767277" w:rsidRPr="007642CE" w14:paraId="5264E532" w14:textId="77777777" w:rsidTr="008E05ED">
        <w:trPr>
          <w:trHeight w:val="255"/>
        </w:trPr>
        <w:tc>
          <w:tcPr>
            <w:tcW w:w="1620" w:type="dxa"/>
            <w:tcBorders>
              <w:top w:val="nil"/>
              <w:left w:val="nil"/>
              <w:bottom w:val="single" w:sz="4" w:space="0" w:color="auto"/>
              <w:right w:val="nil"/>
            </w:tcBorders>
            <w:shd w:val="clear" w:color="auto" w:fill="auto"/>
            <w:noWrap/>
            <w:vAlign w:val="bottom"/>
            <w:hideMark/>
          </w:tcPr>
          <w:p w14:paraId="74ABBA4E"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 </w:t>
            </w:r>
          </w:p>
        </w:tc>
        <w:tc>
          <w:tcPr>
            <w:tcW w:w="4500" w:type="dxa"/>
            <w:tcBorders>
              <w:top w:val="nil"/>
              <w:left w:val="nil"/>
              <w:bottom w:val="single" w:sz="4" w:space="0" w:color="auto"/>
              <w:right w:val="nil"/>
            </w:tcBorders>
            <w:shd w:val="clear" w:color="auto" w:fill="auto"/>
            <w:noWrap/>
            <w:vAlign w:val="bottom"/>
            <w:hideMark/>
          </w:tcPr>
          <w:p w14:paraId="7B173C64" w14:textId="77777777" w:rsidR="00767277" w:rsidRPr="00ED6313" w:rsidRDefault="00767277" w:rsidP="008E05ED">
            <w:pPr>
              <w:spacing w:after="0" w:line="240" w:lineRule="auto"/>
              <w:rPr>
                <w:rFonts w:ascii="Arial" w:eastAsia="Times New Roman" w:hAnsi="Arial" w:cs="Arial"/>
                <w:color w:val="000000"/>
                <w:sz w:val="20"/>
                <w:szCs w:val="20"/>
              </w:rPr>
            </w:pPr>
            <w:r w:rsidRPr="00ED6313">
              <w:rPr>
                <w:rFonts w:ascii="Arial" w:eastAsia="Times New Roman" w:hAnsi="Arial" w:cs="Arial"/>
                <w:color w:val="000000"/>
                <w:sz w:val="20"/>
                <w:szCs w:val="20"/>
              </w:rPr>
              <w:t>Date julienne</w:t>
            </w:r>
          </w:p>
        </w:tc>
        <w:tc>
          <w:tcPr>
            <w:tcW w:w="1260" w:type="dxa"/>
            <w:tcBorders>
              <w:top w:val="nil"/>
              <w:left w:val="nil"/>
              <w:bottom w:val="single" w:sz="4" w:space="0" w:color="auto"/>
              <w:right w:val="nil"/>
            </w:tcBorders>
            <w:shd w:val="clear" w:color="auto" w:fill="auto"/>
            <w:noWrap/>
            <w:vAlign w:val="bottom"/>
            <w:hideMark/>
          </w:tcPr>
          <w:p w14:paraId="4574C47C"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(3.0, 1.0)</w:t>
            </w:r>
          </w:p>
        </w:tc>
        <w:tc>
          <w:tcPr>
            <w:tcW w:w="991" w:type="dxa"/>
            <w:tcBorders>
              <w:top w:val="nil"/>
              <w:left w:val="nil"/>
              <w:bottom w:val="single" w:sz="4" w:space="0" w:color="auto"/>
              <w:right w:val="nil"/>
            </w:tcBorders>
            <w:shd w:val="clear" w:color="auto" w:fill="auto"/>
            <w:noWrap/>
            <w:vAlign w:val="bottom"/>
            <w:hideMark/>
          </w:tcPr>
          <w:p w14:paraId="2BA2A223" w14:textId="77777777" w:rsidR="00767277" w:rsidRPr="007642CE" w:rsidRDefault="00767277" w:rsidP="008E05ED">
            <w:pPr>
              <w:spacing w:after="0" w:line="240" w:lineRule="auto"/>
              <w:rPr>
                <w:rFonts w:ascii="Arial" w:eastAsia="Times New Roman" w:hAnsi="Arial" w:cs="Arial"/>
                <w:color w:val="000000"/>
                <w:sz w:val="20"/>
                <w:szCs w:val="20"/>
              </w:rPr>
            </w:pPr>
            <w:r w:rsidRPr="007642CE">
              <w:rPr>
                <w:rFonts w:ascii="Arial" w:eastAsia="Times New Roman" w:hAnsi="Arial" w:cs="Arial"/>
                <w:color w:val="000000"/>
                <w:sz w:val="20"/>
                <w:szCs w:val="20"/>
              </w:rPr>
              <w:t>0.0</w:t>
            </w:r>
          </w:p>
        </w:tc>
        <w:tc>
          <w:tcPr>
            <w:tcW w:w="989" w:type="dxa"/>
            <w:tcBorders>
              <w:top w:val="nil"/>
              <w:left w:val="nil"/>
              <w:bottom w:val="single" w:sz="4" w:space="0" w:color="auto"/>
              <w:right w:val="nil"/>
            </w:tcBorders>
            <w:shd w:val="clear" w:color="auto" w:fill="auto"/>
            <w:noWrap/>
            <w:vAlign w:val="bottom"/>
            <w:hideMark/>
          </w:tcPr>
          <w:p w14:paraId="1932F16F" w14:textId="77777777" w:rsidR="00767277" w:rsidRPr="007642CE" w:rsidRDefault="00767277" w:rsidP="008E05ED">
            <w:pPr>
              <w:spacing w:after="0" w:line="240" w:lineRule="auto"/>
              <w:jc w:val="right"/>
              <w:rPr>
                <w:rFonts w:ascii="Arial" w:eastAsia="Times New Roman" w:hAnsi="Arial" w:cs="Arial"/>
                <w:color w:val="000000"/>
                <w:sz w:val="20"/>
                <w:szCs w:val="20"/>
              </w:rPr>
            </w:pPr>
            <w:r w:rsidRPr="007642CE">
              <w:rPr>
                <w:rFonts w:ascii="Arial" w:eastAsia="Times New Roman" w:hAnsi="Arial" w:cs="Arial"/>
                <w:color w:val="000000"/>
                <w:sz w:val="20"/>
                <w:szCs w:val="20"/>
              </w:rPr>
              <w:t>0.2790</w:t>
            </w:r>
          </w:p>
        </w:tc>
      </w:tr>
    </w:tbl>
    <w:p w14:paraId="03B9A003" w14:textId="77777777" w:rsidR="00767277" w:rsidRDefault="00767277" w:rsidP="00767277">
      <w:pPr>
        <w:rPr>
          <w:rFonts w:ascii="Arial" w:hAnsi="Arial" w:cs="Arial"/>
          <w:b/>
          <w:bCs/>
          <w:sz w:val="20"/>
          <w:szCs w:val="20"/>
        </w:rPr>
      </w:pPr>
      <w:r>
        <w:rPr>
          <w:rFonts w:ascii="Arial" w:hAnsi="Arial" w:cs="Arial"/>
          <w:b/>
          <w:bCs/>
          <w:sz w:val="20"/>
          <w:szCs w:val="20"/>
        </w:rPr>
        <w:br w:type="page"/>
      </w:r>
    </w:p>
    <w:p w14:paraId="033C3556" w14:textId="64A76021" w:rsidR="00767277" w:rsidRPr="00945637" w:rsidRDefault="00767277" w:rsidP="00767277">
      <w:pPr>
        <w:jc w:val="both"/>
        <w:rPr>
          <w:rFonts w:ascii="Arial" w:hAnsi="Arial" w:cs="Arial"/>
          <w:sz w:val="20"/>
          <w:szCs w:val="20"/>
          <w:lang w:val="fr-FR"/>
        </w:rPr>
      </w:pPr>
      <w:r w:rsidRPr="00945637">
        <w:rPr>
          <w:rFonts w:ascii="Arial" w:hAnsi="Arial" w:cs="Arial"/>
          <w:b/>
          <w:bCs/>
          <w:sz w:val="20"/>
          <w:szCs w:val="20"/>
          <w:lang w:val="fr-FR"/>
        </w:rPr>
        <w:lastRenderedPageBreak/>
        <w:t>Tableau S7.</w:t>
      </w:r>
      <w:r w:rsidRPr="00945637">
        <w:rPr>
          <w:rFonts w:ascii="Arial" w:hAnsi="Arial" w:cs="Arial"/>
          <w:sz w:val="20"/>
          <w:szCs w:val="20"/>
          <w:lang w:val="fr-FR"/>
        </w:rPr>
        <w:t xml:space="preserve"> Heure approximative (hh:mm) des événements pour chacun des cinq essais expérimentaux, incluant l'heure prévue de la marée basse à Pointe Sapin (station de marée 01830 d'Environnement Canada), l'heure approximative du début de la pêche (heure de l'enregistrement de la première longueur de coquille), l'heure du début de l'essai et le temps maximal qu'une mye aurait subi des manipulations entre le moment où elle a été capturée et le moment où elle a été relâchée dans la parcelle expérimentale. Il est à noter que le temps « de la pêche à la remise à l'eau » représente le temps écoulé entre le moment où la première </w:t>
      </w:r>
      <w:del w:id="77" w:author="Sonier, Remi (DFO/MPO)" w:date="2025-03-04T10:59:00Z">
        <w:r w:rsidRPr="00945637" w:rsidDel="006075C2">
          <w:rPr>
            <w:rFonts w:ascii="Arial" w:hAnsi="Arial" w:cs="Arial"/>
            <w:sz w:val="20"/>
            <w:szCs w:val="20"/>
            <w:lang w:val="fr-FR"/>
          </w:rPr>
          <w:delText xml:space="preserve">palourde </w:delText>
        </w:r>
      </w:del>
      <w:ins w:id="78" w:author="Sonier, Remi (DFO/MPO)" w:date="2025-03-04T10:59:00Z">
        <w:r w:rsidR="006075C2">
          <w:rPr>
            <w:rFonts w:ascii="Arial" w:hAnsi="Arial" w:cs="Arial"/>
            <w:sz w:val="20"/>
            <w:szCs w:val="20"/>
            <w:lang w:val="fr-FR"/>
          </w:rPr>
          <w:t>mye</w:t>
        </w:r>
        <w:r w:rsidR="006075C2" w:rsidRPr="00945637">
          <w:rPr>
            <w:rFonts w:ascii="Arial" w:hAnsi="Arial" w:cs="Arial"/>
            <w:sz w:val="20"/>
            <w:szCs w:val="20"/>
            <w:lang w:val="fr-FR"/>
          </w:rPr>
          <w:t xml:space="preserve"> </w:t>
        </w:r>
      </w:ins>
      <w:r w:rsidRPr="00945637">
        <w:rPr>
          <w:rFonts w:ascii="Arial" w:hAnsi="Arial" w:cs="Arial"/>
          <w:sz w:val="20"/>
          <w:szCs w:val="20"/>
          <w:lang w:val="fr-FR"/>
        </w:rPr>
        <w:t>a été capturée et mesurée et le moment où l'expérience a commencé.</w:t>
      </w:r>
    </w:p>
    <w:tbl>
      <w:tblPr>
        <w:tblW w:w="9360" w:type="dxa"/>
        <w:jc w:val="center"/>
        <w:tblLook w:val="04A0" w:firstRow="1" w:lastRow="0" w:firstColumn="1" w:lastColumn="0" w:noHBand="0" w:noVBand="1"/>
      </w:tblPr>
      <w:tblGrid>
        <w:gridCol w:w="1195"/>
        <w:gridCol w:w="965"/>
        <w:gridCol w:w="1440"/>
        <w:gridCol w:w="1980"/>
        <w:gridCol w:w="1800"/>
        <w:gridCol w:w="1980"/>
      </w:tblGrid>
      <w:tr w:rsidR="00767277" w:rsidRPr="00945637" w14:paraId="3BF5A045" w14:textId="77777777" w:rsidTr="008E05ED">
        <w:trPr>
          <w:trHeight w:val="144"/>
          <w:jc w:val="center"/>
        </w:trPr>
        <w:tc>
          <w:tcPr>
            <w:tcW w:w="1195" w:type="dxa"/>
            <w:tcBorders>
              <w:top w:val="single" w:sz="4" w:space="0" w:color="auto"/>
              <w:left w:val="nil"/>
              <w:bottom w:val="single" w:sz="4" w:space="0" w:color="auto"/>
              <w:right w:val="nil"/>
            </w:tcBorders>
            <w:shd w:val="clear" w:color="auto" w:fill="auto"/>
            <w:noWrap/>
            <w:vAlign w:val="bottom"/>
            <w:hideMark/>
          </w:tcPr>
          <w:p w14:paraId="37D6D818"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Procès</w:t>
            </w:r>
          </w:p>
        </w:tc>
        <w:tc>
          <w:tcPr>
            <w:tcW w:w="965" w:type="dxa"/>
            <w:tcBorders>
              <w:top w:val="single" w:sz="4" w:space="0" w:color="auto"/>
              <w:left w:val="nil"/>
              <w:bottom w:val="single" w:sz="4" w:space="0" w:color="auto"/>
              <w:right w:val="nil"/>
            </w:tcBorders>
            <w:shd w:val="clear" w:color="auto" w:fill="auto"/>
            <w:noWrap/>
            <w:vAlign w:val="bottom"/>
            <w:hideMark/>
          </w:tcPr>
          <w:p w14:paraId="482CDEDF" w14:textId="77777777" w:rsidR="00767277" w:rsidRPr="00593E0C" w:rsidRDefault="00767277" w:rsidP="008E05E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D</w:t>
            </w:r>
            <w:r w:rsidRPr="00593E0C">
              <w:rPr>
                <w:rFonts w:ascii="Arial" w:eastAsia="Times New Roman" w:hAnsi="Arial" w:cs="Arial"/>
                <w:b/>
                <w:bCs/>
                <w:color w:val="000000"/>
                <w:sz w:val="20"/>
                <w:szCs w:val="20"/>
              </w:rPr>
              <w:t>ate</w:t>
            </w:r>
          </w:p>
        </w:tc>
        <w:tc>
          <w:tcPr>
            <w:tcW w:w="1440" w:type="dxa"/>
            <w:tcBorders>
              <w:top w:val="single" w:sz="4" w:space="0" w:color="auto"/>
              <w:left w:val="nil"/>
              <w:bottom w:val="single" w:sz="4" w:space="0" w:color="auto"/>
              <w:right w:val="nil"/>
            </w:tcBorders>
            <w:shd w:val="clear" w:color="auto" w:fill="auto"/>
            <w:noWrap/>
            <w:vAlign w:val="bottom"/>
            <w:hideMark/>
          </w:tcPr>
          <w:p w14:paraId="7C6EECCC"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Marée basse</w:t>
            </w:r>
          </w:p>
        </w:tc>
        <w:tc>
          <w:tcPr>
            <w:tcW w:w="1980" w:type="dxa"/>
            <w:tcBorders>
              <w:top w:val="single" w:sz="4" w:space="0" w:color="auto"/>
              <w:left w:val="nil"/>
              <w:bottom w:val="single" w:sz="4" w:space="0" w:color="auto"/>
              <w:right w:val="nil"/>
            </w:tcBorders>
            <w:shd w:val="clear" w:color="auto" w:fill="auto"/>
            <w:noWrap/>
            <w:vAlign w:val="bottom"/>
            <w:hideMark/>
          </w:tcPr>
          <w:p w14:paraId="467F3B81"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Début de la pêche</w:t>
            </w:r>
          </w:p>
        </w:tc>
        <w:tc>
          <w:tcPr>
            <w:tcW w:w="1800" w:type="dxa"/>
            <w:tcBorders>
              <w:top w:val="single" w:sz="4" w:space="0" w:color="auto"/>
              <w:left w:val="nil"/>
              <w:bottom w:val="single" w:sz="4" w:space="0" w:color="auto"/>
              <w:right w:val="nil"/>
            </w:tcBorders>
            <w:shd w:val="clear" w:color="auto" w:fill="auto"/>
            <w:noWrap/>
            <w:vAlign w:val="bottom"/>
            <w:hideMark/>
          </w:tcPr>
          <w:p w14:paraId="1A1AA533" w14:textId="77777777" w:rsidR="00767277" w:rsidRPr="00593E0C" w:rsidRDefault="00767277" w:rsidP="008E05ED">
            <w:pPr>
              <w:spacing w:after="0" w:line="240" w:lineRule="auto"/>
              <w:rPr>
                <w:rFonts w:ascii="Arial" w:eastAsia="Times New Roman" w:hAnsi="Arial" w:cs="Arial"/>
                <w:b/>
                <w:bCs/>
                <w:color w:val="000000"/>
                <w:sz w:val="20"/>
                <w:szCs w:val="20"/>
              </w:rPr>
            </w:pPr>
            <w:r w:rsidRPr="00945637">
              <w:rPr>
                <w:rFonts w:ascii="Arial" w:eastAsia="Times New Roman" w:hAnsi="Arial" w:cs="Arial"/>
                <w:b/>
                <w:bCs/>
                <w:color w:val="000000"/>
                <w:sz w:val="20"/>
                <w:szCs w:val="20"/>
              </w:rPr>
              <w:t>Début du procès</w:t>
            </w:r>
          </w:p>
        </w:tc>
        <w:tc>
          <w:tcPr>
            <w:tcW w:w="1980" w:type="dxa"/>
            <w:tcBorders>
              <w:top w:val="single" w:sz="4" w:space="0" w:color="auto"/>
              <w:left w:val="nil"/>
              <w:bottom w:val="single" w:sz="4" w:space="0" w:color="auto"/>
              <w:right w:val="nil"/>
            </w:tcBorders>
            <w:shd w:val="clear" w:color="auto" w:fill="auto"/>
            <w:noWrap/>
            <w:vAlign w:val="bottom"/>
            <w:hideMark/>
          </w:tcPr>
          <w:p w14:paraId="0B404722" w14:textId="77777777" w:rsidR="00767277" w:rsidRPr="00945637" w:rsidRDefault="00767277" w:rsidP="008E05ED">
            <w:pPr>
              <w:spacing w:after="0" w:line="240" w:lineRule="auto"/>
              <w:rPr>
                <w:rFonts w:ascii="Arial" w:eastAsia="Times New Roman" w:hAnsi="Arial" w:cs="Arial"/>
                <w:b/>
                <w:bCs/>
                <w:color w:val="000000"/>
                <w:sz w:val="20"/>
                <w:szCs w:val="20"/>
                <w:lang w:val="fr-FR"/>
              </w:rPr>
            </w:pPr>
            <w:r w:rsidRPr="00945637">
              <w:rPr>
                <w:rFonts w:ascii="Arial" w:eastAsia="Times New Roman" w:hAnsi="Arial" w:cs="Arial"/>
                <w:b/>
                <w:bCs/>
                <w:color w:val="000000"/>
                <w:sz w:val="20"/>
                <w:szCs w:val="20"/>
                <w:lang w:val="fr-FR"/>
              </w:rPr>
              <w:t xml:space="preserve">Pêche à la remise </w:t>
            </w:r>
          </w:p>
        </w:tc>
      </w:tr>
      <w:tr w:rsidR="00767277" w:rsidRPr="00593E0C" w14:paraId="5E58151B"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59124464"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Ma</w:t>
            </w:r>
            <w:r>
              <w:rPr>
                <w:rFonts w:ascii="Arial" w:eastAsia="Times New Roman" w:hAnsi="Arial" w:cs="Arial"/>
                <w:color w:val="000000"/>
                <w:sz w:val="20"/>
                <w:szCs w:val="20"/>
              </w:rPr>
              <w:t>i</w:t>
            </w:r>
          </w:p>
        </w:tc>
        <w:tc>
          <w:tcPr>
            <w:tcW w:w="965" w:type="dxa"/>
            <w:tcBorders>
              <w:top w:val="nil"/>
              <w:left w:val="nil"/>
              <w:bottom w:val="nil"/>
              <w:right w:val="nil"/>
            </w:tcBorders>
            <w:shd w:val="clear" w:color="auto" w:fill="auto"/>
            <w:noWrap/>
            <w:vAlign w:val="bottom"/>
            <w:hideMark/>
          </w:tcPr>
          <w:p w14:paraId="2CD69B8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22-Ma</w:t>
            </w:r>
            <w:r>
              <w:rPr>
                <w:rFonts w:ascii="Arial" w:eastAsia="Times New Roman" w:hAnsi="Arial" w:cs="Arial"/>
                <w:color w:val="000000"/>
                <w:sz w:val="20"/>
                <w:szCs w:val="20"/>
              </w:rPr>
              <w:t>i</w:t>
            </w:r>
          </w:p>
        </w:tc>
        <w:tc>
          <w:tcPr>
            <w:tcW w:w="1440" w:type="dxa"/>
            <w:tcBorders>
              <w:top w:val="nil"/>
              <w:left w:val="nil"/>
              <w:bottom w:val="nil"/>
              <w:right w:val="nil"/>
            </w:tcBorders>
            <w:shd w:val="clear" w:color="auto" w:fill="auto"/>
            <w:noWrap/>
            <w:vAlign w:val="bottom"/>
            <w:hideMark/>
          </w:tcPr>
          <w:p w14:paraId="401A474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11:36</w:t>
            </w:r>
          </w:p>
        </w:tc>
        <w:tc>
          <w:tcPr>
            <w:tcW w:w="1980" w:type="dxa"/>
            <w:tcBorders>
              <w:top w:val="nil"/>
              <w:left w:val="nil"/>
              <w:bottom w:val="nil"/>
              <w:right w:val="nil"/>
            </w:tcBorders>
            <w:shd w:val="clear" w:color="auto" w:fill="auto"/>
            <w:noWrap/>
            <w:vAlign w:val="bottom"/>
            <w:hideMark/>
          </w:tcPr>
          <w:p w14:paraId="4B2DBE45"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10:50</w:t>
            </w:r>
          </w:p>
        </w:tc>
        <w:tc>
          <w:tcPr>
            <w:tcW w:w="1800" w:type="dxa"/>
            <w:tcBorders>
              <w:top w:val="nil"/>
              <w:left w:val="nil"/>
              <w:bottom w:val="nil"/>
              <w:right w:val="nil"/>
            </w:tcBorders>
            <w:shd w:val="clear" w:color="auto" w:fill="auto"/>
            <w:noWrap/>
            <w:vAlign w:val="bottom"/>
            <w:hideMark/>
          </w:tcPr>
          <w:p w14:paraId="34E9357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14:15</w:t>
            </w:r>
          </w:p>
        </w:tc>
        <w:tc>
          <w:tcPr>
            <w:tcW w:w="1980" w:type="dxa"/>
            <w:tcBorders>
              <w:top w:val="nil"/>
              <w:left w:val="nil"/>
              <w:bottom w:val="nil"/>
              <w:right w:val="nil"/>
            </w:tcBorders>
            <w:shd w:val="clear" w:color="auto" w:fill="auto"/>
            <w:noWrap/>
            <w:vAlign w:val="bottom"/>
            <w:hideMark/>
          </w:tcPr>
          <w:p w14:paraId="71B5966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3:25</w:t>
            </w:r>
          </w:p>
        </w:tc>
      </w:tr>
      <w:tr w:rsidR="00767277" w:rsidRPr="00593E0C" w14:paraId="08AAE5FA"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742E9A6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in</w:t>
            </w:r>
          </w:p>
        </w:tc>
        <w:tc>
          <w:tcPr>
            <w:tcW w:w="965" w:type="dxa"/>
            <w:tcBorders>
              <w:top w:val="nil"/>
              <w:left w:val="nil"/>
              <w:bottom w:val="nil"/>
              <w:right w:val="nil"/>
            </w:tcBorders>
            <w:shd w:val="clear" w:color="auto" w:fill="auto"/>
            <w:noWrap/>
            <w:vAlign w:val="bottom"/>
            <w:hideMark/>
          </w:tcPr>
          <w:p w14:paraId="3AE73DD6"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20-Ju</w:t>
            </w:r>
            <w:r>
              <w:rPr>
                <w:rFonts w:ascii="Arial" w:eastAsia="Times New Roman" w:hAnsi="Arial" w:cs="Arial"/>
                <w:color w:val="000000"/>
                <w:sz w:val="20"/>
                <w:szCs w:val="20"/>
              </w:rPr>
              <w:t>in</w:t>
            </w:r>
          </w:p>
        </w:tc>
        <w:tc>
          <w:tcPr>
            <w:tcW w:w="1440" w:type="dxa"/>
            <w:tcBorders>
              <w:top w:val="nil"/>
              <w:left w:val="nil"/>
              <w:bottom w:val="nil"/>
              <w:right w:val="nil"/>
            </w:tcBorders>
            <w:shd w:val="clear" w:color="auto" w:fill="auto"/>
            <w:noWrap/>
            <w:vAlign w:val="bottom"/>
            <w:hideMark/>
          </w:tcPr>
          <w:p w14:paraId="543C067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11:38</w:t>
            </w:r>
          </w:p>
        </w:tc>
        <w:tc>
          <w:tcPr>
            <w:tcW w:w="1980" w:type="dxa"/>
            <w:tcBorders>
              <w:top w:val="nil"/>
              <w:left w:val="nil"/>
              <w:bottom w:val="nil"/>
              <w:right w:val="nil"/>
            </w:tcBorders>
            <w:shd w:val="clear" w:color="auto" w:fill="auto"/>
            <w:noWrap/>
            <w:vAlign w:val="bottom"/>
            <w:hideMark/>
          </w:tcPr>
          <w:p w14:paraId="1DD2021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10:20</w:t>
            </w:r>
          </w:p>
        </w:tc>
        <w:tc>
          <w:tcPr>
            <w:tcW w:w="1800" w:type="dxa"/>
            <w:tcBorders>
              <w:top w:val="nil"/>
              <w:left w:val="nil"/>
              <w:bottom w:val="nil"/>
              <w:right w:val="nil"/>
            </w:tcBorders>
            <w:shd w:val="clear" w:color="auto" w:fill="auto"/>
            <w:noWrap/>
            <w:vAlign w:val="bottom"/>
            <w:hideMark/>
          </w:tcPr>
          <w:p w14:paraId="1CA7F36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14:25</w:t>
            </w:r>
          </w:p>
        </w:tc>
        <w:tc>
          <w:tcPr>
            <w:tcW w:w="1980" w:type="dxa"/>
            <w:tcBorders>
              <w:top w:val="nil"/>
              <w:left w:val="nil"/>
              <w:bottom w:val="nil"/>
              <w:right w:val="nil"/>
            </w:tcBorders>
            <w:shd w:val="clear" w:color="auto" w:fill="auto"/>
            <w:noWrap/>
            <w:vAlign w:val="bottom"/>
            <w:hideMark/>
          </w:tcPr>
          <w:p w14:paraId="7232246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4:05</w:t>
            </w:r>
          </w:p>
        </w:tc>
      </w:tr>
      <w:tr w:rsidR="00767277" w:rsidRPr="00593E0C" w14:paraId="56627443"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F454C9D"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Ju</w:t>
            </w:r>
            <w:r>
              <w:rPr>
                <w:rFonts w:ascii="Arial" w:eastAsia="Times New Roman" w:hAnsi="Arial" w:cs="Arial"/>
                <w:color w:val="000000"/>
                <w:sz w:val="20"/>
                <w:szCs w:val="20"/>
              </w:rPr>
              <w:t>illet</w:t>
            </w:r>
          </w:p>
        </w:tc>
        <w:tc>
          <w:tcPr>
            <w:tcW w:w="965" w:type="dxa"/>
            <w:tcBorders>
              <w:top w:val="nil"/>
              <w:left w:val="nil"/>
              <w:bottom w:val="nil"/>
              <w:right w:val="nil"/>
            </w:tcBorders>
            <w:shd w:val="clear" w:color="auto" w:fill="auto"/>
            <w:noWrap/>
            <w:vAlign w:val="bottom"/>
            <w:hideMark/>
          </w:tcPr>
          <w:p w14:paraId="4098DDA1"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3-Jul</w:t>
            </w:r>
          </w:p>
        </w:tc>
        <w:tc>
          <w:tcPr>
            <w:tcW w:w="1440" w:type="dxa"/>
            <w:tcBorders>
              <w:top w:val="nil"/>
              <w:left w:val="nil"/>
              <w:bottom w:val="nil"/>
              <w:right w:val="nil"/>
            </w:tcBorders>
            <w:shd w:val="clear" w:color="auto" w:fill="auto"/>
            <w:noWrap/>
            <w:vAlign w:val="bottom"/>
            <w:hideMark/>
          </w:tcPr>
          <w:p w14:paraId="437B44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10:13</w:t>
            </w:r>
          </w:p>
        </w:tc>
        <w:tc>
          <w:tcPr>
            <w:tcW w:w="1980" w:type="dxa"/>
            <w:tcBorders>
              <w:top w:val="nil"/>
              <w:left w:val="nil"/>
              <w:bottom w:val="nil"/>
              <w:right w:val="nil"/>
            </w:tcBorders>
            <w:shd w:val="clear" w:color="auto" w:fill="auto"/>
            <w:noWrap/>
            <w:vAlign w:val="bottom"/>
            <w:hideMark/>
          </w:tcPr>
          <w:p w14:paraId="6B11FC5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8:45</w:t>
            </w:r>
          </w:p>
        </w:tc>
        <w:tc>
          <w:tcPr>
            <w:tcW w:w="1800" w:type="dxa"/>
            <w:tcBorders>
              <w:top w:val="nil"/>
              <w:left w:val="nil"/>
              <w:bottom w:val="nil"/>
              <w:right w:val="nil"/>
            </w:tcBorders>
            <w:shd w:val="clear" w:color="auto" w:fill="auto"/>
            <w:noWrap/>
            <w:vAlign w:val="bottom"/>
            <w:hideMark/>
          </w:tcPr>
          <w:p w14:paraId="2C0A876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13:15</w:t>
            </w:r>
          </w:p>
        </w:tc>
        <w:tc>
          <w:tcPr>
            <w:tcW w:w="1980" w:type="dxa"/>
            <w:tcBorders>
              <w:top w:val="nil"/>
              <w:left w:val="nil"/>
              <w:bottom w:val="nil"/>
              <w:right w:val="nil"/>
            </w:tcBorders>
            <w:shd w:val="clear" w:color="auto" w:fill="auto"/>
            <w:noWrap/>
            <w:vAlign w:val="bottom"/>
            <w:hideMark/>
          </w:tcPr>
          <w:p w14:paraId="2AFA10C7"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r w:rsidR="00767277" w:rsidRPr="00593E0C" w14:paraId="11313D8D" w14:textId="77777777" w:rsidTr="008E05ED">
        <w:trPr>
          <w:trHeight w:val="144"/>
          <w:jc w:val="center"/>
        </w:trPr>
        <w:tc>
          <w:tcPr>
            <w:tcW w:w="1195" w:type="dxa"/>
            <w:tcBorders>
              <w:top w:val="nil"/>
              <w:left w:val="nil"/>
              <w:bottom w:val="nil"/>
              <w:right w:val="nil"/>
            </w:tcBorders>
            <w:shd w:val="clear" w:color="auto" w:fill="auto"/>
            <w:noWrap/>
            <w:vAlign w:val="bottom"/>
            <w:hideMark/>
          </w:tcPr>
          <w:p w14:paraId="1A13239B"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Au</w:t>
            </w:r>
            <w:r>
              <w:rPr>
                <w:rFonts w:ascii="Arial" w:eastAsia="Times New Roman" w:hAnsi="Arial" w:cs="Arial"/>
                <w:color w:val="000000"/>
                <w:sz w:val="20"/>
                <w:szCs w:val="20"/>
              </w:rPr>
              <w:t>ôt</w:t>
            </w:r>
          </w:p>
        </w:tc>
        <w:tc>
          <w:tcPr>
            <w:tcW w:w="965" w:type="dxa"/>
            <w:tcBorders>
              <w:top w:val="nil"/>
              <w:left w:val="nil"/>
              <w:bottom w:val="nil"/>
              <w:right w:val="nil"/>
            </w:tcBorders>
            <w:shd w:val="clear" w:color="auto" w:fill="auto"/>
            <w:noWrap/>
            <w:vAlign w:val="bottom"/>
            <w:hideMark/>
          </w:tcPr>
          <w:p w14:paraId="6B49AF0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19-Au</w:t>
            </w:r>
            <w:r>
              <w:rPr>
                <w:rFonts w:ascii="Arial" w:eastAsia="Times New Roman" w:hAnsi="Arial" w:cs="Arial"/>
                <w:color w:val="000000"/>
                <w:sz w:val="20"/>
                <w:szCs w:val="20"/>
              </w:rPr>
              <w:t>ôt</w:t>
            </w:r>
          </w:p>
        </w:tc>
        <w:tc>
          <w:tcPr>
            <w:tcW w:w="1440" w:type="dxa"/>
            <w:tcBorders>
              <w:top w:val="nil"/>
              <w:left w:val="nil"/>
              <w:bottom w:val="nil"/>
              <w:right w:val="nil"/>
            </w:tcBorders>
            <w:shd w:val="clear" w:color="auto" w:fill="auto"/>
            <w:noWrap/>
            <w:vAlign w:val="bottom"/>
            <w:hideMark/>
          </w:tcPr>
          <w:p w14:paraId="04CD52FA"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11:41</w:t>
            </w:r>
          </w:p>
        </w:tc>
        <w:tc>
          <w:tcPr>
            <w:tcW w:w="1980" w:type="dxa"/>
            <w:tcBorders>
              <w:top w:val="nil"/>
              <w:left w:val="nil"/>
              <w:bottom w:val="nil"/>
              <w:right w:val="nil"/>
            </w:tcBorders>
            <w:shd w:val="clear" w:color="auto" w:fill="auto"/>
            <w:noWrap/>
            <w:vAlign w:val="bottom"/>
            <w:hideMark/>
          </w:tcPr>
          <w:p w14:paraId="53F4FEC9"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11:35</w:t>
            </w:r>
          </w:p>
        </w:tc>
        <w:tc>
          <w:tcPr>
            <w:tcW w:w="1800" w:type="dxa"/>
            <w:tcBorders>
              <w:top w:val="nil"/>
              <w:left w:val="nil"/>
              <w:bottom w:val="nil"/>
              <w:right w:val="nil"/>
            </w:tcBorders>
            <w:shd w:val="clear" w:color="auto" w:fill="auto"/>
            <w:noWrap/>
            <w:vAlign w:val="bottom"/>
            <w:hideMark/>
          </w:tcPr>
          <w:p w14:paraId="78DF472C"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15:45</w:t>
            </w:r>
          </w:p>
        </w:tc>
        <w:tc>
          <w:tcPr>
            <w:tcW w:w="1980" w:type="dxa"/>
            <w:tcBorders>
              <w:top w:val="nil"/>
              <w:left w:val="nil"/>
              <w:bottom w:val="nil"/>
              <w:right w:val="nil"/>
            </w:tcBorders>
            <w:shd w:val="clear" w:color="auto" w:fill="auto"/>
            <w:noWrap/>
            <w:vAlign w:val="bottom"/>
            <w:hideMark/>
          </w:tcPr>
          <w:p w14:paraId="28BA613E"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4:10</w:t>
            </w:r>
          </w:p>
        </w:tc>
      </w:tr>
      <w:tr w:rsidR="00767277" w:rsidRPr="00593E0C" w14:paraId="6C43FBCA" w14:textId="77777777" w:rsidTr="008E05ED">
        <w:trPr>
          <w:trHeight w:val="144"/>
          <w:jc w:val="center"/>
        </w:trPr>
        <w:tc>
          <w:tcPr>
            <w:tcW w:w="1195" w:type="dxa"/>
            <w:tcBorders>
              <w:top w:val="nil"/>
              <w:left w:val="nil"/>
              <w:bottom w:val="single" w:sz="4" w:space="0" w:color="auto"/>
              <w:right w:val="nil"/>
            </w:tcBorders>
            <w:shd w:val="clear" w:color="auto" w:fill="auto"/>
            <w:noWrap/>
            <w:vAlign w:val="bottom"/>
            <w:hideMark/>
          </w:tcPr>
          <w:p w14:paraId="2912FC47" w14:textId="77777777" w:rsidR="00767277" w:rsidRPr="00593E0C" w:rsidRDefault="00767277" w:rsidP="008E05E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Septembre</w:t>
            </w:r>
          </w:p>
        </w:tc>
        <w:tc>
          <w:tcPr>
            <w:tcW w:w="965" w:type="dxa"/>
            <w:tcBorders>
              <w:top w:val="nil"/>
              <w:left w:val="nil"/>
              <w:bottom w:val="single" w:sz="4" w:space="0" w:color="auto"/>
              <w:right w:val="nil"/>
            </w:tcBorders>
            <w:shd w:val="clear" w:color="auto" w:fill="auto"/>
            <w:noWrap/>
            <w:vAlign w:val="bottom"/>
            <w:hideMark/>
          </w:tcPr>
          <w:p w14:paraId="5864F028"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16-Sep</w:t>
            </w:r>
          </w:p>
        </w:tc>
        <w:tc>
          <w:tcPr>
            <w:tcW w:w="1440" w:type="dxa"/>
            <w:tcBorders>
              <w:top w:val="nil"/>
              <w:left w:val="nil"/>
              <w:bottom w:val="single" w:sz="4" w:space="0" w:color="auto"/>
              <w:right w:val="nil"/>
            </w:tcBorders>
            <w:shd w:val="clear" w:color="auto" w:fill="auto"/>
            <w:noWrap/>
            <w:vAlign w:val="bottom"/>
            <w:hideMark/>
          </w:tcPr>
          <w:p w14:paraId="335E09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9:54</w:t>
            </w:r>
          </w:p>
        </w:tc>
        <w:tc>
          <w:tcPr>
            <w:tcW w:w="1980" w:type="dxa"/>
            <w:tcBorders>
              <w:top w:val="nil"/>
              <w:left w:val="nil"/>
              <w:bottom w:val="single" w:sz="4" w:space="0" w:color="auto"/>
              <w:right w:val="nil"/>
            </w:tcBorders>
            <w:shd w:val="clear" w:color="auto" w:fill="auto"/>
            <w:noWrap/>
            <w:vAlign w:val="bottom"/>
            <w:hideMark/>
          </w:tcPr>
          <w:p w14:paraId="399F143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9:30</w:t>
            </w:r>
          </w:p>
        </w:tc>
        <w:tc>
          <w:tcPr>
            <w:tcW w:w="1800" w:type="dxa"/>
            <w:tcBorders>
              <w:top w:val="nil"/>
              <w:left w:val="nil"/>
              <w:bottom w:val="single" w:sz="4" w:space="0" w:color="auto"/>
              <w:right w:val="nil"/>
            </w:tcBorders>
            <w:shd w:val="clear" w:color="auto" w:fill="auto"/>
            <w:noWrap/>
            <w:vAlign w:val="bottom"/>
            <w:hideMark/>
          </w:tcPr>
          <w:p w14:paraId="26D876D3"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14:00</w:t>
            </w:r>
          </w:p>
        </w:tc>
        <w:tc>
          <w:tcPr>
            <w:tcW w:w="1980" w:type="dxa"/>
            <w:tcBorders>
              <w:top w:val="nil"/>
              <w:left w:val="nil"/>
              <w:bottom w:val="single" w:sz="4" w:space="0" w:color="auto"/>
              <w:right w:val="nil"/>
            </w:tcBorders>
            <w:shd w:val="clear" w:color="auto" w:fill="auto"/>
            <w:noWrap/>
            <w:vAlign w:val="bottom"/>
            <w:hideMark/>
          </w:tcPr>
          <w:p w14:paraId="5953507F" w14:textId="77777777" w:rsidR="00767277" w:rsidRPr="00593E0C" w:rsidRDefault="00767277" w:rsidP="008E05ED">
            <w:pPr>
              <w:spacing w:after="0" w:line="240" w:lineRule="auto"/>
              <w:rPr>
                <w:rFonts w:ascii="Arial" w:eastAsia="Times New Roman" w:hAnsi="Arial" w:cs="Arial"/>
                <w:color w:val="000000"/>
                <w:sz w:val="20"/>
                <w:szCs w:val="20"/>
              </w:rPr>
            </w:pPr>
            <w:r w:rsidRPr="00593E0C">
              <w:rPr>
                <w:rFonts w:ascii="Arial" w:eastAsia="Times New Roman" w:hAnsi="Arial" w:cs="Arial"/>
                <w:color w:val="000000"/>
                <w:sz w:val="20"/>
                <w:szCs w:val="20"/>
              </w:rPr>
              <w:t>4:30</w:t>
            </w:r>
          </w:p>
        </w:tc>
      </w:tr>
    </w:tbl>
    <w:p w14:paraId="071F648E" w14:textId="77777777" w:rsidR="00767277" w:rsidRPr="00D8735D" w:rsidRDefault="00767277" w:rsidP="00767277">
      <w:pPr>
        <w:rPr>
          <w:rFonts w:ascii="Arial" w:hAnsi="Arial" w:cs="Arial"/>
          <w:sz w:val="20"/>
          <w:szCs w:val="20"/>
        </w:rPr>
      </w:pPr>
    </w:p>
    <w:p w14:paraId="5A614BEA" w14:textId="77777777" w:rsidR="00767277" w:rsidRDefault="00767277" w:rsidP="00767277"/>
    <w:p w14:paraId="340B0001" w14:textId="77777777" w:rsidR="00593E0C" w:rsidRPr="00D8735D" w:rsidRDefault="00593E0C" w:rsidP="001B1333">
      <w:pPr>
        <w:rPr>
          <w:rFonts w:ascii="Arial" w:hAnsi="Arial" w:cs="Arial"/>
          <w:sz w:val="20"/>
          <w:szCs w:val="20"/>
        </w:rPr>
      </w:pPr>
    </w:p>
    <w:sectPr w:rsidR="00593E0C" w:rsidRPr="00D8735D" w:rsidSect="003356BB">
      <w:pgSz w:w="12240" w:h="15840"/>
      <w:pgMar w:top="1440" w:right="1440" w:bottom="99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onier, Remi (DFO/MPO)" w:date="2025-03-04T10:52:00Z" w:initials="RS">
    <w:p w14:paraId="2947780A" w14:textId="77777777" w:rsidR="006075C2" w:rsidRDefault="006075C2" w:rsidP="006075C2">
      <w:pPr>
        <w:pStyle w:val="CommentText"/>
      </w:pPr>
      <w:r>
        <w:rPr>
          <w:rStyle w:val="CommentReference"/>
        </w:rPr>
        <w:annotationRef/>
      </w:r>
      <w:r>
        <w:rPr>
          <w:lang w:val="fr-CA"/>
        </w:rPr>
        <w:t>I assume its trials and not trails 😉 It was funny in french haha</w:t>
      </w:r>
    </w:p>
  </w:comment>
  <w:comment w:id="17" w:author="Sonier, Remi (DFO/MPO)" w:date="2025-03-04T10:54:00Z" w:initials="RS">
    <w:p w14:paraId="3CEFE788" w14:textId="77777777" w:rsidR="006075C2" w:rsidRDefault="006075C2" w:rsidP="006075C2">
      <w:pPr>
        <w:pStyle w:val="CommentText"/>
      </w:pPr>
      <w:r>
        <w:rPr>
          <w:rStyle w:val="CommentReference"/>
        </w:rPr>
        <w:annotationRef/>
      </w:r>
      <w:r>
        <w:rPr>
          <w:lang w:val="fr-CA"/>
        </w:rPr>
        <w:t>Août and not Auot 😉</w:t>
      </w:r>
    </w:p>
  </w:comment>
  <w:comment w:id="25" w:author="Sonier, Remi (DFO/MPO)" w:date="2025-03-04T10:57:00Z" w:initials="RS">
    <w:p w14:paraId="39F43D16" w14:textId="77777777" w:rsidR="006075C2" w:rsidRDefault="006075C2" w:rsidP="006075C2">
      <w:pPr>
        <w:pStyle w:val="CommentText"/>
      </w:pPr>
      <w:r>
        <w:rPr>
          <w:rStyle w:val="CommentReference"/>
        </w:rPr>
        <w:annotationRef/>
      </w:r>
      <w:r>
        <w:rPr>
          <w:lang w:val="fr-CA"/>
        </w:rPr>
        <w:t>Same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47780A" w15:done="0"/>
  <w15:commentEx w15:paraId="3CEFE788" w15:done="0"/>
  <w15:commentEx w15:paraId="39F43D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B7159EE" w16cex:dateUtc="2025-03-04T14:52:00Z"/>
  <w16cex:commentExtensible w16cex:durableId="2B715A72" w16cex:dateUtc="2025-03-04T14:54:00Z"/>
  <w16cex:commentExtensible w16cex:durableId="2B715B13" w16cex:dateUtc="2025-03-04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47780A" w16cid:durableId="2B7159EE"/>
  <w16cid:commentId w16cid:paraId="3CEFE788" w16cid:durableId="2B715A72"/>
  <w16cid:commentId w16cid:paraId="39F43D16" w16cid:durableId="2B715B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nier, Remi (DFO/MPO)">
    <w15:presenceInfo w15:providerId="AD" w15:userId="S::Remi.Sonier@dfo-mpo.gc.ca::e3f4c476-c210-490e-b9cf-933a823d7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8C"/>
    <w:rsid w:val="00016738"/>
    <w:rsid w:val="0004527A"/>
    <w:rsid w:val="00053C90"/>
    <w:rsid w:val="00054CEC"/>
    <w:rsid w:val="0006262A"/>
    <w:rsid w:val="000643B6"/>
    <w:rsid w:val="00066062"/>
    <w:rsid w:val="000731C2"/>
    <w:rsid w:val="000875A5"/>
    <w:rsid w:val="00094821"/>
    <w:rsid w:val="000D0C2B"/>
    <w:rsid w:val="000D7FF4"/>
    <w:rsid w:val="000F5B92"/>
    <w:rsid w:val="00131621"/>
    <w:rsid w:val="001431C8"/>
    <w:rsid w:val="00180566"/>
    <w:rsid w:val="001826DD"/>
    <w:rsid w:val="0018427E"/>
    <w:rsid w:val="00192E13"/>
    <w:rsid w:val="001A1068"/>
    <w:rsid w:val="001A2DE5"/>
    <w:rsid w:val="001B1333"/>
    <w:rsid w:val="001C3ADA"/>
    <w:rsid w:val="001C58BC"/>
    <w:rsid w:val="001C7EA3"/>
    <w:rsid w:val="001D1216"/>
    <w:rsid w:val="001F647A"/>
    <w:rsid w:val="00200C2F"/>
    <w:rsid w:val="00220751"/>
    <w:rsid w:val="00222558"/>
    <w:rsid w:val="00227DB5"/>
    <w:rsid w:val="0023285C"/>
    <w:rsid w:val="00240928"/>
    <w:rsid w:val="00245B51"/>
    <w:rsid w:val="00294877"/>
    <w:rsid w:val="00297AE9"/>
    <w:rsid w:val="00297C18"/>
    <w:rsid w:val="002A3372"/>
    <w:rsid w:val="002C39FA"/>
    <w:rsid w:val="002C5426"/>
    <w:rsid w:val="002D0A66"/>
    <w:rsid w:val="002D4741"/>
    <w:rsid w:val="003311F3"/>
    <w:rsid w:val="003356BB"/>
    <w:rsid w:val="0034055A"/>
    <w:rsid w:val="0035363F"/>
    <w:rsid w:val="00381288"/>
    <w:rsid w:val="003956A6"/>
    <w:rsid w:val="003B1BA8"/>
    <w:rsid w:val="003C207F"/>
    <w:rsid w:val="003F72D3"/>
    <w:rsid w:val="004301EE"/>
    <w:rsid w:val="0045261B"/>
    <w:rsid w:val="004834FE"/>
    <w:rsid w:val="004A2EB3"/>
    <w:rsid w:val="004A5CC0"/>
    <w:rsid w:val="004C12D5"/>
    <w:rsid w:val="004C527F"/>
    <w:rsid w:val="004D0D3E"/>
    <w:rsid w:val="004D5CB8"/>
    <w:rsid w:val="004E5D70"/>
    <w:rsid w:val="005034B6"/>
    <w:rsid w:val="00513F1A"/>
    <w:rsid w:val="00566B48"/>
    <w:rsid w:val="00593E0C"/>
    <w:rsid w:val="005C07B2"/>
    <w:rsid w:val="005D0971"/>
    <w:rsid w:val="00603D67"/>
    <w:rsid w:val="006075C2"/>
    <w:rsid w:val="006329ED"/>
    <w:rsid w:val="00670AB4"/>
    <w:rsid w:val="00681B50"/>
    <w:rsid w:val="006A0FC9"/>
    <w:rsid w:val="006B4D7A"/>
    <w:rsid w:val="006E62C2"/>
    <w:rsid w:val="00721CE2"/>
    <w:rsid w:val="007436C4"/>
    <w:rsid w:val="007566FE"/>
    <w:rsid w:val="007642CE"/>
    <w:rsid w:val="00767277"/>
    <w:rsid w:val="00780A17"/>
    <w:rsid w:val="007B58BE"/>
    <w:rsid w:val="007C19B5"/>
    <w:rsid w:val="007C2C96"/>
    <w:rsid w:val="007C3829"/>
    <w:rsid w:val="007F29B9"/>
    <w:rsid w:val="00810927"/>
    <w:rsid w:val="00816ADF"/>
    <w:rsid w:val="008525CE"/>
    <w:rsid w:val="00863DE7"/>
    <w:rsid w:val="008677D4"/>
    <w:rsid w:val="0088383B"/>
    <w:rsid w:val="0088665E"/>
    <w:rsid w:val="00887691"/>
    <w:rsid w:val="00891D8B"/>
    <w:rsid w:val="008A00F2"/>
    <w:rsid w:val="008A76D0"/>
    <w:rsid w:val="008B384A"/>
    <w:rsid w:val="008E4533"/>
    <w:rsid w:val="008E5C2F"/>
    <w:rsid w:val="00904637"/>
    <w:rsid w:val="00916FCC"/>
    <w:rsid w:val="00946657"/>
    <w:rsid w:val="00951EE1"/>
    <w:rsid w:val="00991B1B"/>
    <w:rsid w:val="00993307"/>
    <w:rsid w:val="009B7D00"/>
    <w:rsid w:val="009E173A"/>
    <w:rsid w:val="009E652F"/>
    <w:rsid w:val="00A3036C"/>
    <w:rsid w:val="00A33324"/>
    <w:rsid w:val="00A6796A"/>
    <w:rsid w:val="00A70920"/>
    <w:rsid w:val="00A82208"/>
    <w:rsid w:val="00A82FA3"/>
    <w:rsid w:val="00AA16AB"/>
    <w:rsid w:val="00AB3FB5"/>
    <w:rsid w:val="00AB5935"/>
    <w:rsid w:val="00AC4C09"/>
    <w:rsid w:val="00B05055"/>
    <w:rsid w:val="00B3110C"/>
    <w:rsid w:val="00B51B53"/>
    <w:rsid w:val="00B6477C"/>
    <w:rsid w:val="00B750F5"/>
    <w:rsid w:val="00B9708A"/>
    <w:rsid w:val="00BA3E4E"/>
    <w:rsid w:val="00BA500A"/>
    <w:rsid w:val="00BA7CBC"/>
    <w:rsid w:val="00BE0C32"/>
    <w:rsid w:val="00BE14F5"/>
    <w:rsid w:val="00BF1A41"/>
    <w:rsid w:val="00BF24A2"/>
    <w:rsid w:val="00C0601A"/>
    <w:rsid w:val="00C15443"/>
    <w:rsid w:val="00C5409A"/>
    <w:rsid w:val="00C9238E"/>
    <w:rsid w:val="00CA3502"/>
    <w:rsid w:val="00CC0593"/>
    <w:rsid w:val="00CC2895"/>
    <w:rsid w:val="00CD20EA"/>
    <w:rsid w:val="00CE6C4A"/>
    <w:rsid w:val="00D01193"/>
    <w:rsid w:val="00D32B71"/>
    <w:rsid w:val="00D42E90"/>
    <w:rsid w:val="00D635B9"/>
    <w:rsid w:val="00D63CD8"/>
    <w:rsid w:val="00D8735D"/>
    <w:rsid w:val="00D903B0"/>
    <w:rsid w:val="00D92C65"/>
    <w:rsid w:val="00DD7260"/>
    <w:rsid w:val="00DE33E7"/>
    <w:rsid w:val="00E16D20"/>
    <w:rsid w:val="00E17D98"/>
    <w:rsid w:val="00E22E3C"/>
    <w:rsid w:val="00E23282"/>
    <w:rsid w:val="00E420AC"/>
    <w:rsid w:val="00E468DA"/>
    <w:rsid w:val="00E53121"/>
    <w:rsid w:val="00E6629C"/>
    <w:rsid w:val="00E70F1D"/>
    <w:rsid w:val="00E77B1A"/>
    <w:rsid w:val="00E808D8"/>
    <w:rsid w:val="00E833D0"/>
    <w:rsid w:val="00E9078C"/>
    <w:rsid w:val="00EA61F4"/>
    <w:rsid w:val="00EC33D7"/>
    <w:rsid w:val="00EC3936"/>
    <w:rsid w:val="00ED14F3"/>
    <w:rsid w:val="00EF404C"/>
    <w:rsid w:val="00F00D47"/>
    <w:rsid w:val="00F06721"/>
    <w:rsid w:val="00F11727"/>
    <w:rsid w:val="00F17D6E"/>
    <w:rsid w:val="00F17F5F"/>
    <w:rsid w:val="00F31870"/>
    <w:rsid w:val="00F34880"/>
    <w:rsid w:val="00F354CA"/>
    <w:rsid w:val="00F40DB0"/>
    <w:rsid w:val="00F42149"/>
    <w:rsid w:val="00F57289"/>
    <w:rsid w:val="00F67024"/>
    <w:rsid w:val="00F81B3F"/>
    <w:rsid w:val="00FA5A99"/>
    <w:rsid w:val="00FB1F1A"/>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3116"/>
  <w14:defaultImageDpi w14:val="330"/>
  <w15:chartTrackingRefBased/>
  <w15:docId w15:val="{3CF96380-55E1-43E6-8137-20F93E8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8C"/>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078C"/>
    <w:rPr>
      <w:color w:val="0563C1" w:themeColor="hyperlink"/>
      <w:u w:val="single"/>
    </w:rPr>
  </w:style>
  <w:style w:type="character" w:styleId="UnresolvedMention">
    <w:name w:val="Unresolved Mention"/>
    <w:basedOn w:val="DefaultParagraphFont"/>
    <w:uiPriority w:val="99"/>
    <w:semiHidden/>
    <w:unhideWhenUsed/>
    <w:rsid w:val="008E4533"/>
    <w:rPr>
      <w:color w:val="605E5C"/>
      <w:shd w:val="clear" w:color="auto" w:fill="E1DFDD"/>
    </w:rPr>
  </w:style>
  <w:style w:type="paragraph" w:styleId="ListParagraph">
    <w:name w:val="List Paragraph"/>
    <w:basedOn w:val="Normal"/>
    <w:uiPriority w:val="34"/>
    <w:qFormat/>
    <w:rsid w:val="00C5409A"/>
    <w:pPr>
      <w:ind w:left="720"/>
      <w:contextualSpacing/>
    </w:pPr>
  </w:style>
  <w:style w:type="paragraph" w:styleId="Revision">
    <w:name w:val="Revision"/>
    <w:hidden/>
    <w:uiPriority w:val="99"/>
    <w:semiHidden/>
    <w:rsid w:val="00513F1A"/>
    <w:pPr>
      <w:spacing w:after="0" w:line="240" w:lineRule="auto"/>
    </w:pPr>
    <w:rPr>
      <w:kern w:val="0"/>
      <w14:ligatures w14:val="none"/>
    </w:rPr>
  </w:style>
  <w:style w:type="character" w:styleId="FollowedHyperlink">
    <w:name w:val="FollowedHyperlink"/>
    <w:basedOn w:val="DefaultParagraphFont"/>
    <w:uiPriority w:val="99"/>
    <w:semiHidden/>
    <w:unhideWhenUsed/>
    <w:rsid w:val="00E17D98"/>
    <w:rPr>
      <w:color w:val="954F72" w:themeColor="followedHyperlink"/>
      <w:u w:val="single"/>
    </w:rPr>
  </w:style>
  <w:style w:type="character" w:styleId="CommentReference">
    <w:name w:val="annotation reference"/>
    <w:basedOn w:val="DefaultParagraphFont"/>
    <w:uiPriority w:val="99"/>
    <w:semiHidden/>
    <w:unhideWhenUsed/>
    <w:rsid w:val="00222558"/>
    <w:rPr>
      <w:sz w:val="16"/>
      <w:szCs w:val="16"/>
    </w:rPr>
  </w:style>
  <w:style w:type="paragraph" w:styleId="CommentText">
    <w:name w:val="annotation text"/>
    <w:basedOn w:val="Normal"/>
    <w:link w:val="CommentTextChar"/>
    <w:uiPriority w:val="99"/>
    <w:unhideWhenUsed/>
    <w:rsid w:val="00222558"/>
    <w:pPr>
      <w:spacing w:line="240" w:lineRule="auto"/>
    </w:pPr>
    <w:rPr>
      <w:sz w:val="20"/>
      <w:szCs w:val="20"/>
    </w:rPr>
  </w:style>
  <w:style w:type="character" w:customStyle="1" w:styleId="CommentTextChar">
    <w:name w:val="Comment Text Char"/>
    <w:basedOn w:val="DefaultParagraphFont"/>
    <w:link w:val="CommentText"/>
    <w:uiPriority w:val="99"/>
    <w:rsid w:val="0022255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2558"/>
    <w:rPr>
      <w:b/>
      <w:bCs/>
    </w:rPr>
  </w:style>
  <w:style w:type="character" w:customStyle="1" w:styleId="CommentSubjectChar">
    <w:name w:val="Comment Subject Char"/>
    <w:basedOn w:val="CommentTextChar"/>
    <w:link w:val="CommentSubject"/>
    <w:uiPriority w:val="99"/>
    <w:semiHidden/>
    <w:rsid w:val="00222558"/>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92031">
      <w:bodyDiv w:val="1"/>
      <w:marLeft w:val="0"/>
      <w:marRight w:val="0"/>
      <w:marTop w:val="0"/>
      <w:marBottom w:val="0"/>
      <w:divBdr>
        <w:top w:val="none" w:sz="0" w:space="0" w:color="auto"/>
        <w:left w:val="none" w:sz="0" w:space="0" w:color="auto"/>
        <w:bottom w:val="none" w:sz="0" w:space="0" w:color="auto"/>
        <w:right w:val="none" w:sz="0" w:space="0" w:color="auto"/>
      </w:divBdr>
    </w:div>
    <w:div w:id="433986378">
      <w:bodyDiv w:val="1"/>
      <w:marLeft w:val="0"/>
      <w:marRight w:val="0"/>
      <w:marTop w:val="0"/>
      <w:marBottom w:val="0"/>
      <w:divBdr>
        <w:top w:val="none" w:sz="0" w:space="0" w:color="auto"/>
        <w:left w:val="none" w:sz="0" w:space="0" w:color="auto"/>
        <w:bottom w:val="none" w:sz="0" w:space="0" w:color="auto"/>
        <w:right w:val="none" w:sz="0" w:space="0" w:color="auto"/>
      </w:divBdr>
    </w:div>
    <w:div w:id="437064420">
      <w:bodyDiv w:val="1"/>
      <w:marLeft w:val="0"/>
      <w:marRight w:val="0"/>
      <w:marTop w:val="0"/>
      <w:marBottom w:val="0"/>
      <w:divBdr>
        <w:top w:val="none" w:sz="0" w:space="0" w:color="auto"/>
        <w:left w:val="none" w:sz="0" w:space="0" w:color="auto"/>
        <w:bottom w:val="none" w:sz="0" w:space="0" w:color="auto"/>
        <w:right w:val="none" w:sz="0" w:space="0" w:color="auto"/>
      </w:divBdr>
    </w:div>
    <w:div w:id="906499963">
      <w:bodyDiv w:val="1"/>
      <w:marLeft w:val="0"/>
      <w:marRight w:val="0"/>
      <w:marTop w:val="0"/>
      <w:marBottom w:val="0"/>
      <w:divBdr>
        <w:top w:val="none" w:sz="0" w:space="0" w:color="auto"/>
        <w:left w:val="none" w:sz="0" w:space="0" w:color="auto"/>
        <w:bottom w:val="none" w:sz="0" w:space="0" w:color="auto"/>
        <w:right w:val="none" w:sz="0" w:space="0" w:color="auto"/>
      </w:divBdr>
    </w:div>
    <w:div w:id="1080716467">
      <w:bodyDiv w:val="1"/>
      <w:marLeft w:val="0"/>
      <w:marRight w:val="0"/>
      <w:marTop w:val="0"/>
      <w:marBottom w:val="0"/>
      <w:divBdr>
        <w:top w:val="none" w:sz="0" w:space="0" w:color="auto"/>
        <w:left w:val="none" w:sz="0" w:space="0" w:color="auto"/>
        <w:bottom w:val="none" w:sz="0" w:space="0" w:color="auto"/>
        <w:right w:val="none" w:sz="0" w:space="0" w:color="auto"/>
      </w:divBdr>
    </w:div>
    <w:div w:id="1219976925">
      <w:bodyDiv w:val="1"/>
      <w:marLeft w:val="0"/>
      <w:marRight w:val="0"/>
      <w:marTop w:val="0"/>
      <w:marBottom w:val="0"/>
      <w:divBdr>
        <w:top w:val="none" w:sz="0" w:space="0" w:color="auto"/>
        <w:left w:val="none" w:sz="0" w:space="0" w:color="auto"/>
        <w:bottom w:val="none" w:sz="0" w:space="0" w:color="auto"/>
        <w:right w:val="none" w:sz="0" w:space="0" w:color="auto"/>
      </w:divBdr>
    </w:div>
    <w:div w:id="1353651007">
      <w:bodyDiv w:val="1"/>
      <w:marLeft w:val="0"/>
      <w:marRight w:val="0"/>
      <w:marTop w:val="0"/>
      <w:marBottom w:val="0"/>
      <w:divBdr>
        <w:top w:val="none" w:sz="0" w:space="0" w:color="auto"/>
        <w:left w:val="none" w:sz="0" w:space="0" w:color="auto"/>
        <w:bottom w:val="none" w:sz="0" w:space="0" w:color="auto"/>
        <w:right w:val="none" w:sz="0" w:space="0" w:color="auto"/>
      </w:divBdr>
    </w:div>
    <w:div w:id="199676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microsoft.com/office/2018/08/relationships/commentsExtensible" Target="commentsExtensible.xml"/><Relationship Id="rId18" Type="http://schemas.openxmlformats.org/officeDocument/2006/relationships/hyperlink" Target="https://orcid.org/0000-0001-5140-5751"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tiff"/><Relationship Id="rId7" Type="http://schemas.openxmlformats.org/officeDocument/2006/relationships/image" Target="media/image1.tiff"/><Relationship Id="rId12" Type="http://schemas.microsoft.com/office/2016/09/relationships/commentsIds" Target="commentsIds.xml"/><Relationship Id="rId17" Type="http://schemas.openxmlformats.org/officeDocument/2006/relationships/image" Target="media/image5.jpe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hyperlink" Target="https://orcid.org/0000-0001-5140-5751" TargetMode="Externa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hyperlink" Target="mailto:jeffery.clements@dfo-mpo.gc.ca" TargetMode="External"/><Relationship Id="rId15" Type="http://schemas.openxmlformats.org/officeDocument/2006/relationships/hyperlink" Target="https://climate.weather.gc.ca/historical_data/search_historic_data_stations_e.html?%20StationID=26968&amp;Year=2018&amp;Month=3&amp;Day=5&amp;timeframe=1&amp;StartYear=1840&amp;EndYear=2020&amp;type=line&amp;MeasTypeID=dptemp&amp;time=LST&amp;searchType=stnProx&amp;txtRadius=25&amp;optProxType=navLink&amp;txtLatDecDeg=46.783333333333&amp;txtLongDecDeg=65.016666666667&amp;optLimit=specDate&amp;selRowPerPage=25&amp;station=KOUCHIBOUGUAC+CS" TargetMode="External"/><Relationship Id="rId23" Type="http://schemas.openxmlformats.org/officeDocument/2006/relationships/image" Target="media/image10.jpeg"/><Relationship Id="rId10" Type="http://schemas.openxmlformats.org/officeDocument/2006/relationships/comments" Target="comments.xml"/><Relationship Id="rId19"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hyperlink" Target="https://doi.org/10.1016/j.jembe.2023.151916" TargetMode="External"/><Relationship Id="rId14" Type="http://schemas.openxmlformats.org/officeDocument/2006/relationships/image" Target="media/image3.tiff"/><Relationship Id="rId22"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983-1C25-498C-B6D9-7EE44B01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Pages>
  <Words>4678</Words>
  <Characters>26666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31282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Jeffery (he, him / il, lui) (DFO/MPO)</dc:creator>
  <cp:keywords/>
  <dc:description/>
  <cp:lastModifiedBy>Sonier, Remi (DFO/MPO)</cp:lastModifiedBy>
  <cp:revision>3</cp:revision>
  <cp:lastPrinted>2025-03-04T14:44:00Z</cp:lastPrinted>
  <dcterms:created xsi:type="dcterms:W3CDTF">2025-02-24T21:19:00Z</dcterms:created>
  <dcterms:modified xsi:type="dcterms:W3CDTF">2025-03-04T15:05:00Z</dcterms:modified>
</cp:coreProperties>
</file>